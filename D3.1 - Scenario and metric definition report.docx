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1" w:rightFromText="181" w:vertAnchor="page" w:horzAnchor="margin" w:tblpX="1" w:tblpY="3216"/>
        <w:tblW w:w="5000" w:type="pct"/>
        <w:tblLook w:val="04A0" w:firstRow="1" w:lastRow="0" w:firstColumn="1" w:lastColumn="0" w:noHBand="0" w:noVBand="1"/>
      </w:tblPr>
      <w:tblGrid>
        <w:gridCol w:w="936"/>
        <w:gridCol w:w="2770"/>
        <w:gridCol w:w="5364"/>
      </w:tblGrid>
      <w:tr w:rsidR="00632184" w:rsidRPr="0019567E" w14:paraId="3E24E306" w14:textId="77777777" w:rsidTr="22478528">
        <w:trPr>
          <w:trHeight w:val="2548"/>
        </w:trPr>
        <w:tc>
          <w:tcPr>
            <w:tcW w:w="516" w:type="pct"/>
          </w:tcPr>
          <w:p w14:paraId="3406A424" w14:textId="20AB966A" w:rsidR="00632184" w:rsidRPr="0019567E" w:rsidRDefault="00632184" w:rsidP="22478528">
            <w:pPr>
              <w:rPr>
                <w:noProof/>
                <w:lang w:val="en-US"/>
              </w:rPr>
            </w:pPr>
          </w:p>
        </w:tc>
        <w:tc>
          <w:tcPr>
            <w:tcW w:w="4484" w:type="pct"/>
            <w:gridSpan w:val="2"/>
          </w:tcPr>
          <w:p w14:paraId="7DD3B71E" w14:textId="77777777" w:rsidR="00632184" w:rsidRPr="0019567E" w:rsidRDefault="00632184" w:rsidP="008F3187"/>
        </w:tc>
      </w:tr>
      <w:tr w:rsidR="00632184" w:rsidRPr="0019567E" w14:paraId="422E598C" w14:textId="77777777" w:rsidTr="22478528">
        <w:trPr>
          <w:trHeight w:val="1276"/>
        </w:trPr>
        <w:tc>
          <w:tcPr>
            <w:tcW w:w="516" w:type="pct"/>
          </w:tcPr>
          <w:p w14:paraId="28263107" w14:textId="77777777" w:rsidR="00632184" w:rsidRPr="0019567E" w:rsidRDefault="00632184" w:rsidP="008F3187"/>
        </w:tc>
        <w:tc>
          <w:tcPr>
            <w:tcW w:w="4484" w:type="pct"/>
            <w:gridSpan w:val="2"/>
            <w:vAlign w:val="center"/>
          </w:tcPr>
          <w:p w14:paraId="5C3396D5" w14:textId="1EB79CF8" w:rsidR="00632184" w:rsidRPr="0019567E" w:rsidRDefault="007433C0" w:rsidP="006E5083">
            <w:pPr>
              <w:pStyle w:val="SJUTitleStyle"/>
              <w:framePr w:hSpace="0" w:wrap="auto" w:vAnchor="margin" w:hAnchor="text" w:xAlign="left" w:yAlign="inline"/>
            </w:pPr>
            <w:r>
              <w:t>D3.1 – Scenario and Metrics Definition Report</w:t>
            </w:r>
          </w:p>
        </w:tc>
      </w:tr>
      <w:tr w:rsidR="006E5083" w:rsidRPr="0019567E" w14:paraId="3F5F6B61" w14:textId="77777777" w:rsidTr="22478528">
        <w:trPr>
          <w:trHeight w:val="438"/>
        </w:trPr>
        <w:tc>
          <w:tcPr>
            <w:tcW w:w="516" w:type="pct"/>
          </w:tcPr>
          <w:p w14:paraId="072E267B" w14:textId="77777777" w:rsidR="006E5083" w:rsidRPr="0019567E" w:rsidRDefault="006E5083" w:rsidP="006E5083">
            <w:pPr>
              <w:spacing w:after="0"/>
            </w:pPr>
          </w:p>
        </w:tc>
        <w:tc>
          <w:tcPr>
            <w:tcW w:w="1527" w:type="pct"/>
            <w:vAlign w:val="center"/>
          </w:tcPr>
          <w:p w14:paraId="1086EF43" w14:textId="77777777" w:rsidR="006E5083" w:rsidRPr="0019567E" w:rsidRDefault="006E5083" w:rsidP="006E5083">
            <w:pPr>
              <w:pStyle w:val="CoverData"/>
            </w:pPr>
            <w:r w:rsidRPr="0019567E">
              <w:t>Deliverable</w:t>
            </w:r>
            <w:r w:rsidR="00E23BB6" w:rsidRPr="0019567E">
              <w:t xml:space="preserve"> </w:t>
            </w:r>
            <w:r w:rsidRPr="0019567E">
              <w:t>ID</w:t>
            </w:r>
            <w:r w:rsidR="00E23BB6" w:rsidRPr="0019567E">
              <w:t>:</w:t>
            </w:r>
          </w:p>
        </w:tc>
        <w:tc>
          <w:tcPr>
            <w:tcW w:w="2957" w:type="pct"/>
            <w:vAlign w:val="center"/>
          </w:tcPr>
          <w:p w14:paraId="2395A81F" w14:textId="127EEC83" w:rsidR="006E5083" w:rsidRPr="0019567E" w:rsidRDefault="00CC721A" w:rsidP="006E5083">
            <w:pPr>
              <w:pStyle w:val="CoverData"/>
            </w:pPr>
            <w:r w:rsidRPr="0019567E">
              <w:t>D</w:t>
            </w:r>
            <w:r w:rsidR="2267644E" w:rsidRPr="0019567E">
              <w:t>3</w:t>
            </w:r>
            <w:r w:rsidRPr="0019567E">
              <w:t>.1</w:t>
            </w:r>
          </w:p>
        </w:tc>
      </w:tr>
      <w:tr w:rsidR="00E23BB6" w:rsidRPr="0019567E" w14:paraId="1875CA66" w14:textId="77777777" w:rsidTr="22478528">
        <w:trPr>
          <w:trHeight w:val="438"/>
        </w:trPr>
        <w:tc>
          <w:tcPr>
            <w:tcW w:w="516" w:type="pct"/>
          </w:tcPr>
          <w:p w14:paraId="4AA731F8" w14:textId="77777777" w:rsidR="00E23BB6" w:rsidRPr="0019567E" w:rsidRDefault="00E23BB6" w:rsidP="006E5083">
            <w:pPr>
              <w:spacing w:after="0"/>
            </w:pPr>
          </w:p>
        </w:tc>
        <w:tc>
          <w:tcPr>
            <w:tcW w:w="1527" w:type="pct"/>
            <w:vAlign w:val="center"/>
          </w:tcPr>
          <w:p w14:paraId="0B34C6BF" w14:textId="77777777" w:rsidR="00E23BB6" w:rsidRPr="0019567E" w:rsidRDefault="00EF6EE8" w:rsidP="006E5083">
            <w:pPr>
              <w:pStyle w:val="CoverData"/>
            </w:pPr>
            <w:r w:rsidRPr="0019567E">
              <w:t>Dissemination Level</w:t>
            </w:r>
            <w:r w:rsidR="00AB7B96" w:rsidRPr="0019567E">
              <w:t>:</w:t>
            </w:r>
          </w:p>
        </w:tc>
        <w:tc>
          <w:tcPr>
            <w:tcW w:w="2957" w:type="pct"/>
            <w:vAlign w:val="center"/>
          </w:tcPr>
          <w:p w14:paraId="02B94417" w14:textId="55739EFA" w:rsidR="00E23BB6" w:rsidRPr="0019567E" w:rsidRDefault="0E6E5422" w:rsidP="006E5083">
            <w:pPr>
              <w:pStyle w:val="CoverData"/>
            </w:pPr>
            <w:r w:rsidRPr="0019567E">
              <w:t>PU</w:t>
            </w:r>
          </w:p>
        </w:tc>
      </w:tr>
      <w:tr w:rsidR="006E5083" w:rsidRPr="0019567E" w14:paraId="095946D5" w14:textId="77777777" w:rsidTr="22478528">
        <w:trPr>
          <w:trHeight w:val="438"/>
        </w:trPr>
        <w:tc>
          <w:tcPr>
            <w:tcW w:w="516" w:type="pct"/>
          </w:tcPr>
          <w:p w14:paraId="79E26CB1" w14:textId="77777777" w:rsidR="006E5083" w:rsidRPr="0019567E" w:rsidRDefault="006E5083" w:rsidP="006E5083">
            <w:pPr>
              <w:spacing w:after="0"/>
            </w:pPr>
          </w:p>
        </w:tc>
        <w:tc>
          <w:tcPr>
            <w:tcW w:w="1527" w:type="pct"/>
            <w:vAlign w:val="center"/>
          </w:tcPr>
          <w:p w14:paraId="7E70B7A3" w14:textId="77777777" w:rsidR="006E5083" w:rsidRPr="0019567E" w:rsidRDefault="006E5083" w:rsidP="006E5083">
            <w:pPr>
              <w:pStyle w:val="CoverData"/>
            </w:pPr>
            <w:r w:rsidRPr="0019567E">
              <w:t>Project</w:t>
            </w:r>
            <w:r w:rsidR="00AB7B96" w:rsidRPr="0019567E">
              <w:t xml:space="preserve"> </w:t>
            </w:r>
            <w:r w:rsidRPr="0019567E">
              <w:t>Acronym</w:t>
            </w:r>
            <w:r w:rsidR="00AB7B96" w:rsidRPr="0019567E">
              <w:t>:</w:t>
            </w:r>
          </w:p>
        </w:tc>
        <w:tc>
          <w:tcPr>
            <w:tcW w:w="2957" w:type="pct"/>
            <w:vAlign w:val="center"/>
          </w:tcPr>
          <w:p w14:paraId="4541D370" w14:textId="0E045FF7" w:rsidR="006E5083" w:rsidRPr="0019567E" w:rsidRDefault="00DC3A57" w:rsidP="006E5083">
            <w:pPr>
              <w:pStyle w:val="CoverData"/>
            </w:pPr>
            <w:r w:rsidRPr="0019567E">
              <w:t>Metropolis 2</w:t>
            </w:r>
          </w:p>
        </w:tc>
      </w:tr>
      <w:tr w:rsidR="006E5083" w:rsidRPr="0019567E" w14:paraId="5C905DA1" w14:textId="77777777" w:rsidTr="22478528">
        <w:trPr>
          <w:trHeight w:val="317"/>
        </w:trPr>
        <w:tc>
          <w:tcPr>
            <w:tcW w:w="516" w:type="pct"/>
          </w:tcPr>
          <w:p w14:paraId="40FF165F" w14:textId="77777777" w:rsidR="006E5083" w:rsidRPr="0019567E" w:rsidRDefault="006E5083" w:rsidP="006E5083">
            <w:pPr>
              <w:spacing w:after="0"/>
            </w:pPr>
          </w:p>
        </w:tc>
        <w:tc>
          <w:tcPr>
            <w:tcW w:w="1527" w:type="pct"/>
            <w:vAlign w:val="center"/>
          </w:tcPr>
          <w:p w14:paraId="150A0ECF" w14:textId="77777777" w:rsidR="006E5083" w:rsidRPr="0019567E" w:rsidRDefault="006E5083" w:rsidP="006E5083">
            <w:pPr>
              <w:pStyle w:val="CoverData"/>
            </w:pPr>
            <w:r w:rsidRPr="0019567E">
              <w:t xml:space="preserve">Grant: </w:t>
            </w:r>
          </w:p>
        </w:tc>
        <w:tc>
          <w:tcPr>
            <w:tcW w:w="2957" w:type="pct"/>
            <w:vAlign w:val="center"/>
          </w:tcPr>
          <w:p w14:paraId="3DE6DBF0" w14:textId="582D1749" w:rsidR="006E5083" w:rsidRPr="0019567E" w:rsidRDefault="00100C5C" w:rsidP="006E5083">
            <w:pPr>
              <w:pStyle w:val="CoverData"/>
            </w:pPr>
            <w:r w:rsidRPr="0019567E">
              <w:t>892928</w:t>
            </w:r>
          </w:p>
        </w:tc>
      </w:tr>
      <w:tr w:rsidR="006E5083" w:rsidRPr="0019567E" w14:paraId="211A999B" w14:textId="77777777" w:rsidTr="22478528">
        <w:trPr>
          <w:trHeight w:val="317"/>
        </w:trPr>
        <w:tc>
          <w:tcPr>
            <w:tcW w:w="516" w:type="pct"/>
          </w:tcPr>
          <w:p w14:paraId="2964C25B" w14:textId="77777777" w:rsidR="006E5083" w:rsidRPr="0019567E" w:rsidRDefault="006E5083" w:rsidP="006E5083">
            <w:pPr>
              <w:spacing w:after="0"/>
            </w:pPr>
          </w:p>
        </w:tc>
        <w:tc>
          <w:tcPr>
            <w:tcW w:w="1527" w:type="pct"/>
            <w:vAlign w:val="center"/>
          </w:tcPr>
          <w:p w14:paraId="1980E0DF" w14:textId="77777777" w:rsidR="006E5083" w:rsidRPr="0019567E" w:rsidRDefault="006E5083" w:rsidP="006E5083">
            <w:pPr>
              <w:pStyle w:val="CoverData"/>
            </w:pPr>
            <w:r w:rsidRPr="0019567E">
              <w:t>Call:</w:t>
            </w:r>
          </w:p>
        </w:tc>
        <w:tc>
          <w:tcPr>
            <w:tcW w:w="2957" w:type="pct"/>
            <w:vAlign w:val="center"/>
          </w:tcPr>
          <w:p w14:paraId="003F8D41" w14:textId="02B6503B" w:rsidR="006E5083" w:rsidRPr="0019567E" w:rsidRDefault="006A4E3A" w:rsidP="006E5083">
            <w:pPr>
              <w:pStyle w:val="CoverData"/>
            </w:pPr>
            <w:r w:rsidRPr="0019567E">
              <w:t>H2020-SESAR-2019-</w:t>
            </w:r>
            <w:r w:rsidR="0043014B" w:rsidRPr="0019567E">
              <w:t>2</w:t>
            </w:r>
          </w:p>
        </w:tc>
      </w:tr>
      <w:tr w:rsidR="006E5083" w:rsidRPr="0019567E" w14:paraId="5A7EC24D" w14:textId="77777777" w:rsidTr="22478528">
        <w:trPr>
          <w:trHeight w:val="317"/>
        </w:trPr>
        <w:tc>
          <w:tcPr>
            <w:tcW w:w="516" w:type="pct"/>
          </w:tcPr>
          <w:p w14:paraId="1483A27C" w14:textId="77777777" w:rsidR="006E5083" w:rsidRPr="0019567E" w:rsidRDefault="006E5083" w:rsidP="006E5083">
            <w:pPr>
              <w:spacing w:after="0"/>
            </w:pPr>
          </w:p>
        </w:tc>
        <w:tc>
          <w:tcPr>
            <w:tcW w:w="1527" w:type="pct"/>
            <w:vAlign w:val="center"/>
          </w:tcPr>
          <w:p w14:paraId="18FD2260" w14:textId="77777777" w:rsidR="006E5083" w:rsidRPr="0019567E" w:rsidRDefault="006E5083" w:rsidP="006E5083">
            <w:pPr>
              <w:pStyle w:val="CoverData"/>
            </w:pPr>
            <w:r w:rsidRPr="0019567E">
              <w:t>Topic:</w:t>
            </w:r>
          </w:p>
        </w:tc>
        <w:tc>
          <w:tcPr>
            <w:tcW w:w="2957" w:type="pct"/>
            <w:vAlign w:val="center"/>
          </w:tcPr>
          <w:p w14:paraId="421C809C" w14:textId="42110DE5" w:rsidR="006E5083" w:rsidRPr="0019567E" w:rsidRDefault="00EA5440" w:rsidP="006E5083">
            <w:pPr>
              <w:pStyle w:val="CoverData"/>
            </w:pPr>
            <w:r w:rsidRPr="0019567E">
              <w:t>SESAR-ER4</w:t>
            </w:r>
            <w:r w:rsidR="000960CA" w:rsidRPr="0019567E">
              <w:t>-31-2019 U-space</w:t>
            </w:r>
          </w:p>
        </w:tc>
      </w:tr>
      <w:tr w:rsidR="006E5083" w:rsidRPr="0019567E" w14:paraId="0A0CC707" w14:textId="77777777" w:rsidTr="22478528">
        <w:trPr>
          <w:trHeight w:val="317"/>
        </w:trPr>
        <w:tc>
          <w:tcPr>
            <w:tcW w:w="516" w:type="pct"/>
          </w:tcPr>
          <w:p w14:paraId="4BF0F7D0" w14:textId="77777777" w:rsidR="006E5083" w:rsidRPr="0019567E" w:rsidRDefault="006E5083" w:rsidP="006E5083">
            <w:pPr>
              <w:spacing w:after="0"/>
            </w:pPr>
          </w:p>
        </w:tc>
        <w:tc>
          <w:tcPr>
            <w:tcW w:w="1527" w:type="pct"/>
            <w:vAlign w:val="center"/>
          </w:tcPr>
          <w:p w14:paraId="765FB95B" w14:textId="77777777" w:rsidR="006E5083" w:rsidRPr="0019567E" w:rsidRDefault="006E5083" w:rsidP="00AB7B96">
            <w:pPr>
              <w:pStyle w:val="CoverData"/>
            </w:pPr>
            <w:r w:rsidRPr="0019567E">
              <w:t xml:space="preserve">Consortium </w:t>
            </w:r>
            <w:r w:rsidR="00AB7B96" w:rsidRPr="0019567E">
              <w:t>C</w:t>
            </w:r>
            <w:r w:rsidRPr="0019567E">
              <w:t xml:space="preserve">oordinator: </w:t>
            </w:r>
          </w:p>
        </w:tc>
        <w:tc>
          <w:tcPr>
            <w:tcW w:w="2957" w:type="pct"/>
            <w:vAlign w:val="center"/>
          </w:tcPr>
          <w:p w14:paraId="5156CD3F" w14:textId="3E0C6BB8" w:rsidR="006E5083" w:rsidRPr="0019567E" w:rsidRDefault="000960CA" w:rsidP="006E5083">
            <w:pPr>
              <w:pStyle w:val="CoverData"/>
            </w:pPr>
            <w:r w:rsidRPr="0019567E">
              <w:t>TUD</w:t>
            </w:r>
          </w:p>
        </w:tc>
      </w:tr>
      <w:tr w:rsidR="006E5083" w:rsidRPr="0019567E" w14:paraId="5F64F3C9" w14:textId="77777777" w:rsidTr="22478528">
        <w:trPr>
          <w:trHeight w:val="317"/>
        </w:trPr>
        <w:tc>
          <w:tcPr>
            <w:tcW w:w="516" w:type="pct"/>
          </w:tcPr>
          <w:p w14:paraId="273C028E" w14:textId="77777777" w:rsidR="006E5083" w:rsidRPr="0019567E" w:rsidRDefault="006E5083" w:rsidP="006E5083">
            <w:pPr>
              <w:spacing w:after="0"/>
            </w:pPr>
          </w:p>
        </w:tc>
        <w:tc>
          <w:tcPr>
            <w:tcW w:w="1527" w:type="pct"/>
            <w:vAlign w:val="center"/>
          </w:tcPr>
          <w:p w14:paraId="443ABF1A" w14:textId="77777777" w:rsidR="006E5083" w:rsidRPr="0019567E" w:rsidRDefault="006E5083" w:rsidP="00AB7B96">
            <w:pPr>
              <w:pStyle w:val="CoverData"/>
            </w:pPr>
            <w:r w:rsidRPr="0019567E">
              <w:t xml:space="preserve">Edition </w:t>
            </w:r>
            <w:r w:rsidR="00AB7B96" w:rsidRPr="0019567E">
              <w:t>D</w:t>
            </w:r>
            <w:r w:rsidRPr="0019567E">
              <w:t xml:space="preserve">ate: </w:t>
            </w:r>
          </w:p>
        </w:tc>
        <w:tc>
          <w:tcPr>
            <w:tcW w:w="2957" w:type="pct"/>
            <w:vAlign w:val="center"/>
          </w:tcPr>
          <w:p w14:paraId="1CC22728" w14:textId="3E1623C0" w:rsidR="006E5083" w:rsidRPr="0019567E" w:rsidRDefault="00550202" w:rsidP="006E5083">
            <w:pPr>
              <w:pStyle w:val="CoverData"/>
            </w:pPr>
            <w:r>
              <w:t>19</w:t>
            </w:r>
            <w:del w:id="0" w:author="andrija.vidosavljevic@recherche.enac.fr" w:date="2021-11-30T04:52:00Z">
              <w:r w:rsidR="00253C60" w:rsidRPr="0019567E" w:rsidDel="006E4233">
                <w:delText>2</w:delText>
              </w:r>
              <w:r w:rsidR="00C94C23" w:rsidDel="006E4233">
                <w:delText>1</w:delText>
              </w:r>
            </w:del>
            <w:r w:rsidR="00C94C23">
              <w:t xml:space="preserve"> </w:t>
            </w:r>
            <w:r>
              <w:t xml:space="preserve">January </w:t>
            </w:r>
            <w:r w:rsidR="0052759C" w:rsidRPr="0019567E">
              <w:t>202</w:t>
            </w:r>
            <w:r>
              <w:t>2</w:t>
            </w:r>
          </w:p>
        </w:tc>
      </w:tr>
      <w:tr w:rsidR="006E5083" w:rsidRPr="0019567E" w14:paraId="46D84B81" w14:textId="77777777" w:rsidTr="22478528">
        <w:trPr>
          <w:trHeight w:val="317"/>
        </w:trPr>
        <w:tc>
          <w:tcPr>
            <w:tcW w:w="516" w:type="pct"/>
          </w:tcPr>
          <w:p w14:paraId="3EE94015" w14:textId="77777777" w:rsidR="006E5083" w:rsidRPr="0019567E" w:rsidRDefault="006E5083" w:rsidP="006E5083">
            <w:pPr>
              <w:spacing w:after="0"/>
            </w:pPr>
          </w:p>
        </w:tc>
        <w:tc>
          <w:tcPr>
            <w:tcW w:w="1527" w:type="pct"/>
            <w:vAlign w:val="center"/>
          </w:tcPr>
          <w:p w14:paraId="154C4C35" w14:textId="77777777" w:rsidR="006E5083" w:rsidRPr="0019567E" w:rsidRDefault="006E5083" w:rsidP="006E5083">
            <w:pPr>
              <w:pStyle w:val="CoverData"/>
            </w:pPr>
            <w:r w:rsidRPr="0019567E">
              <w:t xml:space="preserve">Edition: </w:t>
            </w:r>
          </w:p>
        </w:tc>
        <w:tc>
          <w:tcPr>
            <w:tcW w:w="2957" w:type="pct"/>
            <w:vAlign w:val="center"/>
          </w:tcPr>
          <w:p w14:paraId="2B145A48" w14:textId="26D0F0EC" w:rsidR="006E5083" w:rsidRPr="0019567E" w:rsidRDefault="0053070C" w:rsidP="006E5083">
            <w:pPr>
              <w:pStyle w:val="SJUEditionStyle"/>
            </w:pPr>
            <w:r w:rsidRPr="0019567E">
              <w:t>0</w:t>
            </w:r>
            <w:r w:rsidR="00FA763D">
              <w:t>2</w:t>
            </w:r>
            <w:r w:rsidRPr="0019567E">
              <w:t>.</w:t>
            </w:r>
            <w:r w:rsidR="2B875C9D" w:rsidRPr="0019567E">
              <w:t>0</w:t>
            </w:r>
            <w:del w:id="1" w:author="andrija.vidosavljevic@recherche.enac.fr" w:date="2021-11-30T04:52:00Z">
              <w:r w:rsidR="00C94C23" w:rsidDel="006E4233">
                <w:delText>1</w:delText>
              </w:r>
            </w:del>
            <w:r w:rsidR="00FA763D">
              <w:t>0</w:t>
            </w:r>
            <w:r w:rsidRPr="0019567E">
              <w:t>.0</w:t>
            </w:r>
            <w:r w:rsidR="00550202">
              <w:t>1</w:t>
            </w:r>
          </w:p>
        </w:tc>
      </w:tr>
      <w:tr w:rsidR="00DC30CF" w:rsidRPr="0019567E" w14:paraId="08F93519" w14:textId="77777777" w:rsidTr="22478528">
        <w:trPr>
          <w:trHeight w:val="317"/>
        </w:trPr>
        <w:tc>
          <w:tcPr>
            <w:tcW w:w="516" w:type="pct"/>
          </w:tcPr>
          <w:p w14:paraId="72D57B69" w14:textId="77777777" w:rsidR="00DC30CF" w:rsidRPr="0019567E" w:rsidRDefault="00DC30CF" w:rsidP="00DC30CF">
            <w:pPr>
              <w:spacing w:after="0"/>
            </w:pPr>
          </w:p>
        </w:tc>
        <w:tc>
          <w:tcPr>
            <w:tcW w:w="1527" w:type="pct"/>
            <w:vAlign w:val="center"/>
          </w:tcPr>
          <w:p w14:paraId="02EC6C66" w14:textId="77777777" w:rsidR="00DC30CF" w:rsidRPr="0019567E" w:rsidRDefault="00DC30CF" w:rsidP="00DC30CF">
            <w:pPr>
              <w:pStyle w:val="CoverData"/>
            </w:pPr>
            <w:r w:rsidRPr="0019567E">
              <w:t>Template Edition:</w:t>
            </w:r>
          </w:p>
        </w:tc>
        <w:tc>
          <w:tcPr>
            <w:tcW w:w="2957" w:type="pct"/>
            <w:vAlign w:val="center"/>
          </w:tcPr>
          <w:p w14:paraId="43074545" w14:textId="3554B12D" w:rsidR="00DC30CF" w:rsidRPr="0019567E" w:rsidRDefault="00CE2D69" w:rsidP="4A93E3DE">
            <w:pPr>
              <w:pStyle w:val="SJUEditionStyle"/>
              <w:spacing w:line="259" w:lineRule="auto"/>
              <w:rPr>
                <w:bCs/>
                <w:szCs w:val="24"/>
              </w:rPr>
            </w:pPr>
            <w:fldSimple w:instr="DOCPROPERTY  &quot;Template Edition&quot;  \* MERGEFORMAT">
              <w:r w:rsidR="00BB4A9A" w:rsidRPr="0019567E">
                <w:t>02.00.02</w:t>
              </w:r>
            </w:fldSimple>
          </w:p>
        </w:tc>
      </w:tr>
    </w:tbl>
    <w:p w14:paraId="5B76C012" w14:textId="77777777" w:rsidR="00B466D3" w:rsidRPr="0019567E" w:rsidRDefault="00B466D3" w:rsidP="00B466D3">
      <w:pPr>
        <w:spacing w:after="0"/>
      </w:pPr>
    </w:p>
    <w:tbl>
      <w:tblPr>
        <w:tblpPr w:leftFromText="181" w:rightFromText="181" w:vertAnchor="page" w:horzAnchor="page" w:tblpX="8591" w:tblpY="823"/>
        <w:tblW w:w="0" w:type="auto"/>
        <w:tblLook w:val="04A0" w:firstRow="1" w:lastRow="0" w:firstColumn="1" w:lastColumn="0" w:noHBand="0" w:noVBand="1"/>
      </w:tblPr>
      <w:tblGrid>
        <w:gridCol w:w="2713"/>
      </w:tblGrid>
      <w:tr w:rsidR="00AA58C8" w:rsidRPr="0019567E" w14:paraId="7B382EE3" w14:textId="77777777" w:rsidTr="006532C2">
        <w:trPr>
          <w:trHeight w:val="494"/>
        </w:trPr>
        <w:tc>
          <w:tcPr>
            <w:tcW w:w="2713" w:type="dxa"/>
            <w:shd w:val="clear" w:color="auto" w:fill="auto"/>
            <w:tcMar>
              <w:left w:w="0" w:type="dxa"/>
              <w:right w:w="0" w:type="dxa"/>
            </w:tcMar>
            <w:vAlign w:val="center"/>
          </w:tcPr>
          <w:p w14:paraId="75B35105" w14:textId="77777777" w:rsidR="00AA58C8" w:rsidRPr="0019567E" w:rsidRDefault="00F374BC" w:rsidP="006532C2">
            <w:pPr>
              <w:pStyle w:val="Exploratory"/>
              <w:framePr w:hSpace="0" w:wrap="auto" w:vAnchor="margin" w:hAnchor="text" w:xAlign="left" w:yAlign="inline"/>
              <w:jc w:val="right"/>
              <w:rPr>
                <w:color w:val="009082"/>
              </w:rPr>
            </w:pPr>
            <w:r w:rsidRPr="0019567E">
              <w:rPr>
                <w:color w:val="009082"/>
              </w:rPr>
              <w:t>EXPLORATORY</w:t>
            </w:r>
            <w:r w:rsidR="00AA58C8" w:rsidRPr="0019567E">
              <w:rPr>
                <w:color w:val="009082"/>
              </w:rPr>
              <w:t xml:space="preserve"> RESEARCH</w:t>
            </w:r>
          </w:p>
        </w:tc>
      </w:tr>
    </w:tbl>
    <w:p w14:paraId="356BC742" w14:textId="77777777" w:rsidR="00C06116" w:rsidRPr="0019567E" w:rsidRDefault="00F374BC" w:rsidP="008F3187">
      <w:r w:rsidRPr="0019567E">
        <w:rPr>
          <w:noProof/>
          <w:lang w:eastAsia="en-GB"/>
        </w:rPr>
        <mc:AlternateContent>
          <mc:Choice Requires="wps">
            <w:drawing>
              <wp:anchor distT="0" distB="0" distL="114300" distR="114300" simplePos="0" relativeHeight="251658240" behindDoc="0" locked="0" layoutInCell="1" allowOverlap="1" wp14:anchorId="16B84C0F" wp14:editId="374A954B">
                <wp:simplePos x="0" y="0"/>
                <wp:positionH relativeFrom="column">
                  <wp:posOffset>-457200</wp:posOffset>
                </wp:positionH>
                <wp:positionV relativeFrom="page">
                  <wp:posOffset>504190</wp:posOffset>
                </wp:positionV>
                <wp:extent cx="6743700" cy="0"/>
                <wp:effectExtent l="24130" t="27940" r="23495" b="19685"/>
                <wp:wrapNone/>
                <wp:docPr id="6"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43700" cy="0"/>
                        </a:xfrm>
                        <a:prstGeom prst="line">
                          <a:avLst/>
                        </a:prstGeom>
                        <a:noFill/>
                        <a:ln w="38100">
                          <a:solidFill>
                            <a:srgbClr val="00908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00454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a16="http://schemas.microsoft.com/office/drawing/2014/main" xmlns:arto="http://schemas.microsoft.com/office/word/2006/arto">
            <w:pict w14:anchorId="0E694914">
              <v:line id="Straight Connector 4"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o:spid="_x0000_s1026" strokecolor="#009082" strokeweight="3pt" from="-36pt,39.7pt" to="495pt,39.7pt" w14:anchorId="1E141C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">
                <v:shadow color="#004540" opacity=".5" offset="1pt"/>
                <w10:wrap anchory="page"/>
              </v:line>
            </w:pict>
          </mc:Fallback>
        </mc:AlternateContent>
      </w:r>
    </w:p>
    <w:p w14:paraId="02C7EE25" w14:textId="77777777" w:rsidR="00F2139F" w:rsidRPr="0019567E" w:rsidRDefault="009D6EF3" w:rsidP="008F3187">
      <w:r w:rsidRPr="0019567E">
        <w:t xml:space="preserve"> </w:t>
      </w:r>
    </w:p>
    <w:p w14:paraId="4B07B9A3" w14:textId="77777777" w:rsidR="00F2139F" w:rsidRPr="0019567E" w:rsidRDefault="00F374BC" w:rsidP="008F3187">
      <w:r w:rsidRPr="0019567E">
        <w:rPr>
          <w:noProof/>
          <w:lang w:eastAsia="en-GB"/>
        </w:rPr>
        <w:drawing>
          <wp:anchor distT="0" distB="0" distL="114300" distR="114300" simplePos="0" relativeHeight="251658241" behindDoc="1" locked="0" layoutInCell="1" allowOverlap="1" wp14:anchorId="434E40C7" wp14:editId="2C17E6AA">
            <wp:simplePos x="0" y="0"/>
            <wp:positionH relativeFrom="column">
              <wp:posOffset>-485140</wp:posOffset>
            </wp:positionH>
            <wp:positionV relativeFrom="paragraph">
              <wp:posOffset>19685</wp:posOffset>
            </wp:positionV>
            <wp:extent cx="6731635" cy="8525510"/>
            <wp:effectExtent l="0" t="0" r="0" b="0"/>
            <wp:wrapNone/>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31635" cy="8525510"/>
                    </a:xfrm>
                    <a:prstGeom prst="rect">
                      <a:avLst/>
                    </a:prstGeom>
                    <a:noFill/>
                  </pic:spPr>
                </pic:pic>
              </a:graphicData>
            </a:graphic>
            <wp14:sizeRelH relativeFrom="page">
              <wp14:pctWidth>0</wp14:pctWidth>
            </wp14:sizeRelH>
            <wp14:sizeRelV relativeFrom="page">
              <wp14:pctHeight>0</wp14:pctHeight>
            </wp14:sizeRelV>
          </wp:anchor>
        </w:drawing>
      </w:r>
    </w:p>
    <w:p w14:paraId="026984E7" w14:textId="77777777" w:rsidR="00F41413" w:rsidRPr="0019567E" w:rsidRDefault="00DB3C81" w:rsidP="008F3187">
      <w:pPr>
        <w:pStyle w:val="CoverData"/>
        <w:rPr>
          <w:highlight w:val="yellow"/>
        </w:rPr>
      </w:pPr>
      <w:r w:rsidRPr="0019567E">
        <w:br w:type="page"/>
      </w:r>
    </w:p>
    <w:p w14:paraId="251C3E81" w14:textId="77777777" w:rsidR="0091779D" w:rsidRPr="0019567E" w:rsidRDefault="0091779D" w:rsidP="0091779D">
      <w:pPr>
        <w:pStyle w:val="TableHeader"/>
      </w:pPr>
    </w:p>
    <w:tbl>
      <w:tblPr>
        <w:tblW w:w="0" w:type="auto"/>
        <w:tblBorders>
          <w:top w:val="single" w:sz="8" w:space="0" w:color="4E88C7"/>
          <w:bottom w:val="single" w:sz="8" w:space="0" w:color="4E88C7"/>
        </w:tblBorders>
        <w:tblLook w:val="04A0" w:firstRow="1" w:lastRow="0" w:firstColumn="1" w:lastColumn="0" w:noHBand="0" w:noVBand="1"/>
      </w:tblPr>
      <w:tblGrid>
        <w:gridCol w:w="3028"/>
        <w:gridCol w:w="3694"/>
        <w:gridCol w:w="2348"/>
      </w:tblGrid>
      <w:tr w:rsidR="008655F1" w:rsidRPr="0019567E" w14:paraId="764FA33C" w14:textId="77777777" w:rsidTr="6914BB82">
        <w:tc>
          <w:tcPr>
            <w:tcW w:w="9178" w:type="dxa"/>
            <w:gridSpan w:val="3"/>
            <w:tcBorders>
              <w:top w:val="nil"/>
              <w:bottom w:val="single" w:sz="8" w:space="0" w:color="4E88C7"/>
            </w:tcBorders>
            <w:shd w:val="clear" w:color="auto" w:fill="auto"/>
            <w:tcMar>
              <w:left w:w="0" w:type="dxa"/>
            </w:tcMar>
          </w:tcPr>
          <w:p w14:paraId="47969143" w14:textId="77777777" w:rsidR="008655F1" w:rsidRPr="0019567E" w:rsidRDefault="008655F1" w:rsidP="00D3200E">
            <w:pPr>
              <w:pStyle w:val="TableHeader"/>
            </w:pPr>
            <w:r w:rsidRPr="0019567E">
              <w:t>Authoring &amp; Approval</w:t>
            </w:r>
          </w:p>
        </w:tc>
      </w:tr>
      <w:tr w:rsidR="008655F1" w:rsidRPr="0019567E" w14:paraId="00182FB8" w14:textId="77777777" w:rsidTr="6914BB82">
        <w:tc>
          <w:tcPr>
            <w:tcW w:w="9178" w:type="dxa"/>
            <w:gridSpan w:val="3"/>
            <w:tcBorders>
              <w:top w:val="single" w:sz="8" w:space="0" w:color="4E88C7"/>
              <w:bottom w:val="single" w:sz="8" w:space="0" w:color="4E88C7"/>
            </w:tcBorders>
            <w:shd w:val="clear" w:color="auto" w:fill="FFFFFF" w:themeFill="background1"/>
            <w:tcMar>
              <w:left w:w="0" w:type="dxa"/>
            </w:tcMar>
          </w:tcPr>
          <w:p w14:paraId="68362437" w14:textId="77777777" w:rsidR="008655F1" w:rsidRPr="0019567E" w:rsidRDefault="008655F1" w:rsidP="008F3187">
            <w:pPr>
              <w:pStyle w:val="TableSubheader"/>
            </w:pPr>
            <w:r w:rsidRPr="0019567E">
              <w:t>Authors of the document</w:t>
            </w:r>
          </w:p>
        </w:tc>
      </w:tr>
      <w:tr w:rsidR="00C06116" w:rsidRPr="0019567E" w14:paraId="5BA87AF1" w14:textId="77777777" w:rsidTr="6914BB82">
        <w:tc>
          <w:tcPr>
            <w:tcW w:w="3059" w:type="dxa"/>
            <w:tcBorders>
              <w:top w:val="single" w:sz="8" w:space="0" w:color="4E88C7"/>
              <w:bottom w:val="single" w:sz="8" w:space="0" w:color="4E88C7"/>
            </w:tcBorders>
            <w:shd w:val="clear" w:color="auto" w:fill="DBE7F3"/>
            <w:tcMar>
              <w:left w:w="0" w:type="dxa"/>
            </w:tcMar>
          </w:tcPr>
          <w:p w14:paraId="3AEB623D" w14:textId="77777777" w:rsidR="008655F1" w:rsidRPr="0019567E" w:rsidRDefault="007C4D0D" w:rsidP="008F3187">
            <w:pPr>
              <w:pStyle w:val="TableData"/>
            </w:pPr>
            <w:r w:rsidRPr="0019567E">
              <w:t>Name/</w:t>
            </w:r>
            <w:r w:rsidR="00C06116" w:rsidRPr="0019567E">
              <w:t>Beneficiary</w:t>
            </w:r>
          </w:p>
        </w:tc>
        <w:tc>
          <w:tcPr>
            <w:tcW w:w="3745" w:type="dxa"/>
            <w:tcBorders>
              <w:top w:val="single" w:sz="8" w:space="0" w:color="4E88C7"/>
              <w:bottom w:val="single" w:sz="8" w:space="0" w:color="4E88C7"/>
            </w:tcBorders>
            <w:shd w:val="clear" w:color="auto" w:fill="DBE7F3"/>
          </w:tcPr>
          <w:p w14:paraId="73248112" w14:textId="77777777" w:rsidR="008655F1" w:rsidRPr="0019567E" w:rsidRDefault="007C4D0D" w:rsidP="008F3187">
            <w:pPr>
              <w:pStyle w:val="TableData"/>
            </w:pPr>
            <w:r w:rsidRPr="0019567E">
              <w:t>Position/Title</w:t>
            </w:r>
          </w:p>
        </w:tc>
        <w:tc>
          <w:tcPr>
            <w:tcW w:w="2374" w:type="dxa"/>
            <w:tcBorders>
              <w:top w:val="single" w:sz="8" w:space="0" w:color="4E88C7"/>
              <w:bottom w:val="single" w:sz="8" w:space="0" w:color="4E88C7"/>
            </w:tcBorders>
            <w:shd w:val="clear" w:color="auto" w:fill="DBE7F3"/>
          </w:tcPr>
          <w:p w14:paraId="5A787EE2" w14:textId="77777777" w:rsidR="008655F1" w:rsidRPr="0019567E" w:rsidRDefault="006940AC" w:rsidP="008F3187">
            <w:pPr>
              <w:pStyle w:val="TableData"/>
            </w:pPr>
            <w:r w:rsidRPr="0019567E">
              <w:t>Date</w:t>
            </w:r>
          </w:p>
        </w:tc>
      </w:tr>
      <w:tr w:rsidR="00C06116" w:rsidRPr="0019567E" w14:paraId="050D70B2" w14:textId="77777777" w:rsidTr="6914BB82">
        <w:tc>
          <w:tcPr>
            <w:tcW w:w="3059" w:type="dxa"/>
            <w:tcBorders>
              <w:top w:val="single" w:sz="8" w:space="0" w:color="4E88C7"/>
              <w:bottom w:val="single" w:sz="8" w:space="0" w:color="4E88C7"/>
            </w:tcBorders>
            <w:shd w:val="clear" w:color="auto" w:fill="auto"/>
            <w:tcMar>
              <w:left w:w="0" w:type="dxa"/>
            </w:tcMar>
          </w:tcPr>
          <w:p w14:paraId="69815D65" w14:textId="0353531F" w:rsidR="0053070C" w:rsidRPr="0019567E" w:rsidRDefault="235A5F1A" w:rsidP="6914BB82">
            <w:pPr>
              <w:pStyle w:val="TableData"/>
              <w:spacing w:line="259" w:lineRule="auto"/>
            </w:pPr>
            <w:r w:rsidRPr="0019567E">
              <w:t xml:space="preserve">Andrija </w:t>
            </w:r>
            <w:proofErr w:type="spellStart"/>
            <w:r w:rsidRPr="0019567E">
              <w:t>Vidosavljevic</w:t>
            </w:r>
            <w:proofErr w:type="spellEnd"/>
            <w:r w:rsidRPr="0019567E">
              <w:t xml:space="preserve"> - ENAC</w:t>
            </w:r>
          </w:p>
        </w:tc>
        <w:tc>
          <w:tcPr>
            <w:tcW w:w="3745" w:type="dxa"/>
            <w:tcBorders>
              <w:top w:val="single" w:sz="8" w:space="0" w:color="4E88C7"/>
              <w:left w:val="nil"/>
              <w:bottom w:val="single" w:sz="8" w:space="0" w:color="4E88C7"/>
              <w:right w:val="nil"/>
            </w:tcBorders>
            <w:shd w:val="clear" w:color="auto" w:fill="auto"/>
          </w:tcPr>
          <w:p w14:paraId="22E8D079" w14:textId="711D21B8" w:rsidR="00C94A4D" w:rsidRPr="0019567E" w:rsidRDefault="0B67F13E" w:rsidP="008F3187">
            <w:pPr>
              <w:pStyle w:val="TableData"/>
            </w:pPr>
            <w:r w:rsidRPr="0019567E">
              <w:t>WP3 leader</w:t>
            </w:r>
            <w:r w:rsidR="007A50EE">
              <w:br/>
              <w:t>T3.2 leader</w:t>
            </w:r>
            <w:r w:rsidR="007A50EE">
              <w:br/>
              <w:t>Project support</w:t>
            </w:r>
          </w:p>
        </w:tc>
        <w:tc>
          <w:tcPr>
            <w:tcW w:w="2374" w:type="dxa"/>
            <w:tcBorders>
              <w:top w:val="single" w:sz="8" w:space="0" w:color="4E88C7"/>
              <w:bottom w:val="single" w:sz="8" w:space="0" w:color="4E88C7"/>
            </w:tcBorders>
            <w:shd w:val="clear" w:color="auto" w:fill="auto"/>
          </w:tcPr>
          <w:p w14:paraId="02123557" w14:textId="77777777" w:rsidR="008655F1" w:rsidRDefault="00253C60" w:rsidP="008F3187">
            <w:pPr>
              <w:pStyle w:val="TableData"/>
            </w:pPr>
            <w:r w:rsidRPr="0019567E">
              <w:t>2</w:t>
            </w:r>
            <w:r w:rsidR="5B5B5DD3" w:rsidRPr="0019567E">
              <w:t>6</w:t>
            </w:r>
            <w:r w:rsidR="736DBAEC" w:rsidRPr="0019567E">
              <w:t xml:space="preserve"> </w:t>
            </w:r>
            <w:r w:rsidR="0CAF10DC" w:rsidRPr="0019567E">
              <w:t>April 2</w:t>
            </w:r>
            <w:r w:rsidR="736DBAEC" w:rsidRPr="0019567E">
              <w:t>02</w:t>
            </w:r>
            <w:r w:rsidR="66D5A26B" w:rsidRPr="0019567E">
              <w:t>1</w:t>
            </w:r>
            <w:r w:rsidR="00174C1B">
              <w:br/>
              <w:t>1 September 2021</w:t>
            </w:r>
          </w:p>
          <w:p w14:paraId="6F57B0FD" w14:textId="77777777" w:rsidR="00A12451" w:rsidRDefault="00A12451" w:rsidP="008F3187">
            <w:pPr>
              <w:pStyle w:val="TableData"/>
              <w:rPr>
                <w:ins w:id="2" w:author="andrija.vidosavljevic@recherche.enac.fr" w:date="2021-11-30T04:52:00Z"/>
              </w:rPr>
            </w:pPr>
            <w:r>
              <w:t>21 November 2021</w:t>
            </w:r>
          </w:p>
          <w:p w14:paraId="58927132" w14:textId="4645DC06" w:rsidR="00351D36" w:rsidRPr="0019567E" w:rsidRDefault="00351D36" w:rsidP="008F3187">
            <w:pPr>
              <w:pStyle w:val="TableData"/>
            </w:pPr>
            <w:ins w:id="3" w:author="andrija.vidosavljevic@recherche.enac.fr" w:date="2021-11-30T04:52:00Z">
              <w:r>
                <w:t>30 N</w:t>
              </w:r>
            </w:ins>
            <w:ins w:id="4" w:author="andrija.vidosavljevic@recherche.enac.fr" w:date="2021-11-30T04:53:00Z">
              <w:r>
                <w:t>ovember 2021</w:t>
              </w:r>
            </w:ins>
          </w:p>
        </w:tc>
      </w:tr>
      <w:tr w:rsidR="6914BB82" w:rsidRPr="0019567E" w14:paraId="710C8BC8" w14:textId="77777777" w:rsidTr="6914BB82">
        <w:tc>
          <w:tcPr>
            <w:tcW w:w="3028" w:type="dxa"/>
            <w:tcBorders>
              <w:top w:val="single" w:sz="8" w:space="0" w:color="4E88C7"/>
              <w:bottom w:val="single" w:sz="8" w:space="0" w:color="4E88C7"/>
            </w:tcBorders>
            <w:shd w:val="clear" w:color="auto" w:fill="auto"/>
            <w:tcMar>
              <w:left w:w="0" w:type="dxa"/>
            </w:tcMar>
          </w:tcPr>
          <w:p w14:paraId="62763D3E" w14:textId="52CA31CC" w:rsidR="00A12451" w:rsidRDefault="00A12451" w:rsidP="00A12451">
            <w:pPr>
              <w:pStyle w:val="TableData"/>
            </w:pPr>
            <w:r>
              <w:t xml:space="preserve">Andrei </w:t>
            </w:r>
            <w:proofErr w:type="spellStart"/>
            <w:r>
              <w:t>Badea</w:t>
            </w:r>
            <w:proofErr w:type="spellEnd"/>
            <w:r>
              <w:t xml:space="preserve"> - TUD</w:t>
            </w:r>
          </w:p>
          <w:p w14:paraId="69B9FCE4" w14:textId="28C79C64" w:rsidR="6914BB82" w:rsidRPr="0019567E" w:rsidRDefault="00A12451" w:rsidP="6914BB82">
            <w:pPr>
              <w:pStyle w:val="TableData"/>
            </w:pPr>
            <w:r>
              <w:t xml:space="preserve">Andres </w:t>
            </w:r>
            <w:proofErr w:type="spellStart"/>
            <w:r>
              <w:t>Morfin</w:t>
            </w:r>
            <w:proofErr w:type="spellEnd"/>
            <w:r>
              <w:t xml:space="preserve"> </w:t>
            </w:r>
            <w:proofErr w:type="spellStart"/>
            <w:r>
              <w:t>Veytia</w:t>
            </w:r>
            <w:proofErr w:type="spellEnd"/>
          </w:p>
        </w:tc>
        <w:tc>
          <w:tcPr>
            <w:tcW w:w="3695" w:type="dxa"/>
            <w:tcBorders>
              <w:top w:val="single" w:sz="8" w:space="0" w:color="4E88C7"/>
              <w:left w:val="nil"/>
              <w:bottom w:val="single" w:sz="8" w:space="0" w:color="4E88C7"/>
              <w:right w:val="nil"/>
            </w:tcBorders>
            <w:shd w:val="clear" w:color="auto" w:fill="auto"/>
          </w:tcPr>
          <w:p w14:paraId="1B30F012" w14:textId="47D1E042" w:rsidR="1A51C5A3" w:rsidRPr="0019567E" w:rsidRDefault="007A50EE" w:rsidP="6914BB82">
            <w:pPr>
              <w:pStyle w:val="TableData"/>
            </w:pPr>
            <w:r>
              <w:t>T3.1 leader</w:t>
            </w:r>
            <w:r>
              <w:br/>
            </w:r>
            <w:r w:rsidR="1A51C5A3" w:rsidRPr="0019567E">
              <w:t>Project support</w:t>
            </w:r>
          </w:p>
        </w:tc>
        <w:tc>
          <w:tcPr>
            <w:tcW w:w="2347" w:type="dxa"/>
            <w:tcBorders>
              <w:top w:val="single" w:sz="8" w:space="0" w:color="4E88C7"/>
              <w:bottom w:val="single" w:sz="8" w:space="0" w:color="4E88C7"/>
            </w:tcBorders>
            <w:shd w:val="clear" w:color="auto" w:fill="auto"/>
          </w:tcPr>
          <w:p w14:paraId="6DDA894D" w14:textId="77777777" w:rsidR="6914BB82" w:rsidRDefault="00A12451" w:rsidP="6914BB82">
            <w:pPr>
              <w:pStyle w:val="TableData"/>
            </w:pPr>
            <w:r>
              <w:t>1 September 2021</w:t>
            </w:r>
          </w:p>
          <w:p w14:paraId="3579A00C" w14:textId="494A6E46" w:rsidR="00A12451" w:rsidRPr="0019567E" w:rsidRDefault="00A12451" w:rsidP="6914BB82">
            <w:pPr>
              <w:pStyle w:val="TableData"/>
            </w:pPr>
            <w:r>
              <w:t>21 November 2021</w:t>
            </w:r>
          </w:p>
        </w:tc>
      </w:tr>
      <w:tr w:rsidR="000E5AC5" w:rsidRPr="0019567E" w14:paraId="0FACECA6" w14:textId="77777777" w:rsidTr="6914BB82">
        <w:tc>
          <w:tcPr>
            <w:tcW w:w="3028" w:type="dxa"/>
            <w:tcBorders>
              <w:top w:val="single" w:sz="8" w:space="0" w:color="4E88C7"/>
              <w:bottom w:val="single" w:sz="8" w:space="0" w:color="4E88C7"/>
            </w:tcBorders>
            <w:shd w:val="clear" w:color="auto" w:fill="auto"/>
            <w:tcMar>
              <w:left w:w="0" w:type="dxa"/>
            </w:tcMar>
          </w:tcPr>
          <w:p w14:paraId="1D7FAD62" w14:textId="70E50E76" w:rsidR="000E5AC5" w:rsidRPr="008F7DF1" w:rsidRDefault="00ED73AB" w:rsidP="00A12451">
            <w:pPr>
              <w:pStyle w:val="TableData"/>
              <w:rPr>
                <w:lang w:val="fr-FR"/>
              </w:rPr>
            </w:pPr>
            <w:r w:rsidRPr="008F7DF1">
              <w:rPr>
                <w:lang w:val="fr-FR"/>
              </w:rPr>
              <w:t xml:space="preserve">Niki </w:t>
            </w:r>
            <w:proofErr w:type="spellStart"/>
            <w:r w:rsidR="007A50EE" w:rsidRPr="008F7DF1">
              <w:rPr>
                <w:lang w:val="fr-FR"/>
              </w:rPr>
              <w:t>Patrinopoulou</w:t>
            </w:r>
            <w:proofErr w:type="spellEnd"/>
            <w:r w:rsidR="008F7DF1" w:rsidRPr="008F7DF1">
              <w:rPr>
                <w:lang w:val="fr-FR"/>
              </w:rPr>
              <w:t xml:space="preserve"> </w:t>
            </w:r>
            <w:r w:rsidR="008F7DF1">
              <w:rPr>
                <w:lang w:val="fr-FR"/>
              </w:rPr>
              <w:t>–</w:t>
            </w:r>
            <w:r w:rsidR="008F7DF1" w:rsidRPr="008F7DF1">
              <w:rPr>
                <w:lang w:val="fr-FR"/>
              </w:rPr>
              <w:t xml:space="preserve"> </w:t>
            </w:r>
            <w:proofErr w:type="spellStart"/>
            <w:r w:rsidR="008F7DF1" w:rsidRPr="008F7DF1">
              <w:rPr>
                <w:lang w:val="fr-FR"/>
              </w:rPr>
              <w:t>U</w:t>
            </w:r>
            <w:r w:rsidR="008F7DF1">
              <w:rPr>
                <w:lang w:val="fr-FR"/>
              </w:rPr>
              <w:t>oP</w:t>
            </w:r>
            <w:proofErr w:type="spellEnd"/>
          </w:p>
          <w:p w14:paraId="55503B5F" w14:textId="25E3C172" w:rsidR="007A50EE" w:rsidRPr="008F7DF1" w:rsidRDefault="008F7DF1" w:rsidP="00A12451">
            <w:pPr>
              <w:pStyle w:val="TableData"/>
              <w:rPr>
                <w:lang w:val="fr-FR"/>
              </w:rPr>
            </w:pPr>
            <w:proofErr w:type="spellStart"/>
            <w:r w:rsidRPr="008F7DF1">
              <w:rPr>
                <w:lang w:val="fr-FR"/>
              </w:rPr>
              <w:t>Ioannis</w:t>
            </w:r>
            <w:proofErr w:type="spellEnd"/>
            <w:r w:rsidRPr="008F7DF1">
              <w:rPr>
                <w:lang w:val="fr-FR"/>
              </w:rPr>
              <w:t xml:space="preserve"> </w:t>
            </w:r>
            <w:proofErr w:type="spellStart"/>
            <w:r w:rsidRPr="008F7DF1">
              <w:rPr>
                <w:lang w:val="fr-FR"/>
              </w:rPr>
              <w:t>Daramouskas</w:t>
            </w:r>
            <w:proofErr w:type="spellEnd"/>
          </w:p>
        </w:tc>
        <w:tc>
          <w:tcPr>
            <w:tcW w:w="3695" w:type="dxa"/>
            <w:tcBorders>
              <w:top w:val="single" w:sz="8" w:space="0" w:color="4E88C7"/>
              <w:left w:val="nil"/>
              <w:bottom w:val="single" w:sz="8" w:space="0" w:color="4E88C7"/>
              <w:right w:val="nil"/>
            </w:tcBorders>
            <w:shd w:val="clear" w:color="auto" w:fill="auto"/>
          </w:tcPr>
          <w:p w14:paraId="02029C95" w14:textId="13B856B0" w:rsidR="000E5AC5" w:rsidRPr="0019567E" w:rsidRDefault="007A50EE" w:rsidP="6914BB82">
            <w:pPr>
              <w:pStyle w:val="TableData"/>
            </w:pPr>
            <w:r>
              <w:t>Project support</w:t>
            </w:r>
          </w:p>
        </w:tc>
        <w:tc>
          <w:tcPr>
            <w:tcW w:w="2347" w:type="dxa"/>
            <w:tcBorders>
              <w:top w:val="single" w:sz="8" w:space="0" w:color="4E88C7"/>
              <w:bottom w:val="single" w:sz="8" w:space="0" w:color="4E88C7"/>
            </w:tcBorders>
            <w:shd w:val="clear" w:color="auto" w:fill="auto"/>
          </w:tcPr>
          <w:p w14:paraId="393DB747" w14:textId="112DF026" w:rsidR="000E5AC5" w:rsidRDefault="008F7DF1" w:rsidP="6914BB82">
            <w:pPr>
              <w:pStyle w:val="TableData"/>
            </w:pPr>
            <w:r>
              <w:t>21 November 2021</w:t>
            </w:r>
          </w:p>
        </w:tc>
      </w:tr>
    </w:tbl>
    <w:p w14:paraId="6FA914DC" w14:textId="77777777" w:rsidR="00EB452C" w:rsidRPr="0019567E" w:rsidRDefault="00EB452C" w:rsidP="00C96622">
      <w:pPr>
        <w:pStyle w:val="NoSpacing"/>
        <w:jc w:val="left"/>
      </w:pPr>
    </w:p>
    <w:tbl>
      <w:tblPr>
        <w:tblW w:w="0" w:type="auto"/>
        <w:tblBorders>
          <w:top w:val="single" w:sz="8" w:space="0" w:color="4E88C7"/>
          <w:bottom w:val="single" w:sz="8" w:space="0" w:color="4E88C7"/>
        </w:tblBorders>
        <w:tblLook w:val="04A0" w:firstRow="1" w:lastRow="0" w:firstColumn="1" w:lastColumn="0" w:noHBand="0" w:noVBand="1"/>
      </w:tblPr>
      <w:tblGrid>
        <w:gridCol w:w="3028"/>
        <w:gridCol w:w="3695"/>
        <w:gridCol w:w="2347"/>
      </w:tblGrid>
      <w:tr w:rsidR="00EB452C" w:rsidRPr="0019567E" w14:paraId="34ACDC54" w14:textId="77777777" w:rsidTr="007A6DE5">
        <w:tc>
          <w:tcPr>
            <w:tcW w:w="9070" w:type="dxa"/>
            <w:gridSpan w:val="3"/>
            <w:tcBorders>
              <w:top w:val="nil"/>
              <w:bottom w:val="single" w:sz="8" w:space="0" w:color="4E88C7"/>
            </w:tcBorders>
            <w:shd w:val="clear" w:color="auto" w:fill="auto"/>
            <w:tcMar>
              <w:left w:w="0" w:type="dxa"/>
            </w:tcMar>
          </w:tcPr>
          <w:p w14:paraId="44921E9A" w14:textId="77777777" w:rsidR="00EB452C" w:rsidRPr="0019567E" w:rsidRDefault="006940AC" w:rsidP="008F3187">
            <w:pPr>
              <w:pStyle w:val="TableSubheader"/>
            </w:pPr>
            <w:r w:rsidRPr="0019567E">
              <w:t>Reviewers internal to the project</w:t>
            </w:r>
          </w:p>
        </w:tc>
      </w:tr>
      <w:tr w:rsidR="00C06116" w:rsidRPr="0019567E" w14:paraId="53E2FCDC" w14:textId="77777777" w:rsidTr="007A6DE5">
        <w:tc>
          <w:tcPr>
            <w:tcW w:w="3028" w:type="dxa"/>
            <w:tcBorders>
              <w:bottom w:val="single" w:sz="8" w:space="0" w:color="4E88C7"/>
            </w:tcBorders>
            <w:shd w:val="clear" w:color="auto" w:fill="DBE7F3"/>
            <w:tcMar>
              <w:left w:w="0" w:type="dxa"/>
            </w:tcMar>
          </w:tcPr>
          <w:p w14:paraId="668D48F2" w14:textId="77777777" w:rsidR="008655F1" w:rsidRPr="0019567E" w:rsidRDefault="007C4D0D" w:rsidP="008F3187">
            <w:pPr>
              <w:pStyle w:val="TableData"/>
            </w:pPr>
            <w:r w:rsidRPr="0019567E">
              <w:t>Name/</w:t>
            </w:r>
            <w:r w:rsidR="00C06116" w:rsidRPr="0019567E">
              <w:t>Beneficiary</w:t>
            </w:r>
          </w:p>
        </w:tc>
        <w:tc>
          <w:tcPr>
            <w:tcW w:w="3695" w:type="dxa"/>
            <w:tcBorders>
              <w:left w:val="nil"/>
              <w:bottom w:val="single" w:sz="8" w:space="0" w:color="4E88C7"/>
              <w:right w:val="nil"/>
            </w:tcBorders>
            <w:shd w:val="clear" w:color="auto" w:fill="DBE7F3"/>
          </w:tcPr>
          <w:p w14:paraId="5534623A" w14:textId="77777777" w:rsidR="008655F1" w:rsidRPr="0019567E" w:rsidRDefault="007C4D0D" w:rsidP="008F3187">
            <w:pPr>
              <w:pStyle w:val="TableData"/>
            </w:pPr>
            <w:r w:rsidRPr="0019567E">
              <w:t>Position/Title</w:t>
            </w:r>
          </w:p>
        </w:tc>
        <w:tc>
          <w:tcPr>
            <w:tcW w:w="2347" w:type="dxa"/>
            <w:tcBorders>
              <w:bottom w:val="single" w:sz="8" w:space="0" w:color="4E88C7"/>
            </w:tcBorders>
            <w:shd w:val="clear" w:color="auto" w:fill="DBE7F3"/>
          </w:tcPr>
          <w:p w14:paraId="55A91DA4" w14:textId="77777777" w:rsidR="008655F1" w:rsidRPr="0019567E" w:rsidRDefault="006940AC" w:rsidP="008F3187">
            <w:pPr>
              <w:pStyle w:val="TableData"/>
            </w:pPr>
            <w:r w:rsidRPr="0019567E">
              <w:t>Date</w:t>
            </w:r>
          </w:p>
        </w:tc>
      </w:tr>
      <w:tr w:rsidR="00C06116" w:rsidRPr="0019567E" w14:paraId="32ACE2CA" w14:textId="77777777" w:rsidTr="007A6DE5">
        <w:tc>
          <w:tcPr>
            <w:tcW w:w="3028" w:type="dxa"/>
            <w:tcBorders>
              <w:top w:val="single" w:sz="8" w:space="0" w:color="4E88C7"/>
              <w:bottom w:val="single" w:sz="8" w:space="0" w:color="4E88C7"/>
            </w:tcBorders>
            <w:shd w:val="clear" w:color="auto" w:fill="auto"/>
            <w:tcMar>
              <w:left w:w="0" w:type="dxa"/>
            </w:tcMar>
          </w:tcPr>
          <w:p w14:paraId="460B6D6C" w14:textId="670CE1BF" w:rsidR="008655F1" w:rsidRPr="0019567E" w:rsidRDefault="00676325" w:rsidP="008F3187">
            <w:pPr>
              <w:pStyle w:val="TableData"/>
            </w:pPr>
            <w:r>
              <w:t xml:space="preserve">Joost </w:t>
            </w:r>
            <w:r w:rsidR="0057105C">
              <w:t>Ellerbroek</w:t>
            </w:r>
          </w:p>
        </w:tc>
        <w:tc>
          <w:tcPr>
            <w:tcW w:w="3695" w:type="dxa"/>
            <w:tcBorders>
              <w:top w:val="single" w:sz="8" w:space="0" w:color="4E88C7"/>
              <w:bottom w:val="single" w:sz="8" w:space="0" w:color="4E88C7"/>
            </w:tcBorders>
            <w:shd w:val="clear" w:color="auto" w:fill="auto"/>
          </w:tcPr>
          <w:p w14:paraId="3F71987C" w14:textId="31EC9471" w:rsidR="008655F1" w:rsidRPr="0019567E" w:rsidRDefault="0057105C" w:rsidP="008F3187">
            <w:pPr>
              <w:pStyle w:val="TableData"/>
            </w:pPr>
            <w:r>
              <w:t>Project leader</w:t>
            </w:r>
          </w:p>
        </w:tc>
        <w:tc>
          <w:tcPr>
            <w:tcW w:w="2347" w:type="dxa"/>
            <w:tcBorders>
              <w:top w:val="single" w:sz="8" w:space="0" w:color="4E88C7"/>
              <w:bottom w:val="single" w:sz="8" w:space="0" w:color="4E88C7"/>
            </w:tcBorders>
            <w:shd w:val="clear" w:color="auto" w:fill="auto"/>
          </w:tcPr>
          <w:p w14:paraId="03F39522" w14:textId="2CC5E181" w:rsidR="008655F1" w:rsidRPr="0019567E" w:rsidRDefault="00170CAC" w:rsidP="008F3187">
            <w:pPr>
              <w:pStyle w:val="TableData"/>
            </w:pPr>
            <w:r>
              <w:t>25 November 2021</w:t>
            </w:r>
          </w:p>
        </w:tc>
      </w:tr>
    </w:tbl>
    <w:p w14:paraId="2A5EC057" w14:textId="5F5CCF50" w:rsidR="7066BFC0" w:rsidRDefault="7066BFC0"/>
    <w:p w14:paraId="2BEFDFCF" w14:textId="77777777" w:rsidR="006940AC" w:rsidRPr="0019567E" w:rsidRDefault="006940AC" w:rsidP="00C96622">
      <w:pPr>
        <w:pStyle w:val="NoSpacing"/>
        <w:jc w:val="left"/>
      </w:pPr>
    </w:p>
    <w:tbl>
      <w:tblPr>
        <w:tblW w:w="0" w:type="auto"/>
        <w:tblBorders>
          <w:top w:val="single" w:sz="8" w:space="0" w:color="4E88C7"/>
          <w:bottom w:val="single" w:sz="8" w:space="0" w:color="4E88C7"/>
        </w:tblBorders>
        <w:tblLook w:val="04A0" w:firstRow="1" w:lastRow="0" w:firstColumn="1" w:lastColumn="0" w:noHBand="0" w:noVBand="1"/>
      </w:tblPr>
      <w:tblGrid>
        <w:gridCol w:w="3031"/>
        <w:gridCol w:w="3699"/>
        <w:gridCol w:w="2340"/>
      </w:tblGrid>
      <w:tr w:rsidR="00DC1998" w:rsidRPr="0019567E" w14:paraId="73008319" w14:textId="77777777" w:rsidTr="7066BFC0">
        <w:tc>
          <w:tcPr>
            <w:tcW w:w="9178" w:type="dxa"/>
            <w:gridSpan w:val="3"/>
            <w:tcBorders>
              <w:top w:val="nil"/>
              <w:bottom w:val="single" w:sz="8" w:space="0" w:color="4E88C7"/>
            </w:tcBorders>
            <w:shd w:val="clear" w:color="auto" w:fill="auto"/>
            <w:tcMar>
              <w:left w:w="0" w:type="dxa"/>
            </w:tcMar>
          </w:tcPr>
          <w:p w14:paraId="2C69D441" w14:textId="77777777" w:rsidR="00DC1998" w:rsidRPr="0019567E" w:rsidRDefault="00DC1998" w:rsidP="00CA36B7">
            <w:pPr>
              <w:pStyle w:val="TableSubheader"/>
            </w:pPr>
            <w:r w:rsidRPr="0019567E">
              <w:t xml:space="preserve">Approved for submission to the SJU By </w:t>
            </w:r>
            <w:r w:rsidR="00CA36B7" w:rsidRPr="0019567E">
              <w:t>-</w:t>
            </w:r>
            <w:r w:rsidR="00C06116" w:rsidRPr="0019567E">
              <w:t xml:space="preserve"> Representatives of beneficiaries</w:t>
            </w:r>
            <w:r w:rsidRPr="0019567E">
              <w:t xml:space="preserve"> involved in the project</w:t>
            </w:r>
          </w:p>
        </w:tc>
      </w:tr>
      <w:tr w:rsidR="00C06116" w:rsidRPr="0019567E" w14:paraId="4EF6C33D" w14:textId="77777777" w:rsidTr="7066BFC0">
        <w:tc>
          <w:tcPr>
            <w:tcW w:w="3059" w:type="dxa"/>
            <w:tcBorders>
              <w:bottom w:val="single" w:sz="4" w:space="0" w:color="4E88C7"/>
            </w:tcBorders>
            <w:shd w:val="clear" w:color="auto" w:fill="DBE7F3"/>
            <w:tcMar>
              <w:left w:w="0" w:type="dxa"/>
            </w:tcMar>
          </w:tcPr>
          <w:p w14:paraId="75B24CD7" w14:textId="77777777" w:rsidR="008655F1" w:rsidRPr="0019567E" w:rsidRDefault="007C4D0D" w:rsidP="008F3187">
            <w:pPr>
              <w:pStyle w:val="TableData"/>
            </w:pPr>
            <w:r w:rsidRPr="0019567E">
              <w:t>Name/</w:t>
            </w:r>
            <w:r w:rsidR="00C06116" w:rsidRPr="0019567E">
              <w:t>Beneficiary</w:t>
            </w:r>
          </w:p>
        </w:tc>
        <w:tc>
          <w:tcPr>
            <w:tcW w:w="3745" w:type="dxa"/>
            <w:tcBorders>
              <w:left w:val="nil"/>
              <w:bottom w:val="single" w:sz="4" w:space="0" w:color="4E88C7"/>
              <w:right w:val="nil"/>
            </w:tcBorders>
            <w:shd w:val="clear" w:color="auto" w:fill="DBE7F3"/>
          </w:tcPr>
          <w:p w14:paraId="543AD08F" w14:textId="77777777" w:rsidR="008655F1" w:rsidRPr="0019567E" w:rsidRDefault="007C4D0D" w:rsidP="008F3187">
            <w:pPr>
              <w:pStyle w:val="TableData"/>
            </w:pPr>
            <w:r w:rsidRPr="0019567E">
              <w:t>Position/Title</w:t>
            </w:r>
          </w:p>
        </w:tc>
        <w:tc>
          <w:tcPr>
            <w:tcW w:w="2374" w:type="dxa"/>
            <w:tcBorders>
              <w:bottom w:val="single" w:sz="4" w:space="0" w:color="4E88C7"/>
            </w:tcBorders>
            <w:shd w:val="clear" w:color="auto" w:fill="DBE7F3"/>
          </w:tcPr>
          <w:p w14:paraId="6F5FF2E9" w14:textId="77777777" w:rsidR="008655F1" w:rsidRPr="0019567E" w:rsidRDefault="007C4D0D" w:rsidP="008F3187">
            <w:pPr>
              <w:pStyle w:val="TableData"/>
            </w:pPr>
            <w:r w:rsidRPr="0019567E">
              <w:t>Date</w:t>
            </w:r>
          </w:p>
        </w:tc>
      </w:tr>
      <w:tr w:rsidR="00C06116" w:rsidRPr="0019567E" w14:paraId="317B6EE3" w14:textId="77777777" w:rsidTr="7066BFC0">
        <w:tc>
          <w:tcPr>
            <w:tcW w:w="3059" w:type="dxa"/>
            <w:tcBorders>
              <w:top w:val="single" w:sz="4" w:space="0" w:color="4E88C7"/>
              <w:bottom w:val="single" w:sz="4" w:space="0" w:color="4E88C7"/>
            </w:tcBorders>
            <w:shd w:val="clear" w:color="auto" w:fill="auto"/>
            <w:tcMar>
              <w:left w:w="0" w:type="dxa"/>
            </w:tcMar>
          </w:tcPr>
          <w:p w14:paraId="6BACD8E5" w14:textId="77777777" w:rsidR="008655F1" w:rsidRPr="0019567E" w:rsidRDefault="008655F1" w:rsidP="008F3187">
            <w:pPr>
              <w:pStyle w:val="TableData"/>
            </w:pPr>
          </w:p>
        </w:tc>
        <w:tc>
          <w:tcPr>
            <w:tcW w:w="3745" w:type="dxa"/>
            <w:tcBorders>
              <w:top w:val="single" w:sz="4" w:space="0" w:color="4E88C7"/>
              <w:bottom w:val="single" w:sz="4" w:space="0" w:color="4E88C7"/>
            </w:tcBorders>
            <w:shd w:val="clear" w:color="auto" w:fill="auto"/>
          </w:tcPr>
          <w:p w14:paraId="6109ABF2" w14:textId="77777777" w:rsidR="008655F1" w:rsidRPr="0019567E" w:rsidRDefault="008655F1" w:rsidP="008F3187">
            <w:pPr>
              <w:pStyle w:val="TableData"/>
            </w:pPr>
          </w:p>
        </w:tc>
        <w:tc>
          <w:tcPr>
            <w:tcW w:w="2374" w:type="dxa"/>
            <w:tcBorders>
              <w:top w:val="single" w:sz="4" w:space="0" w:color="4E88C7"/>
              <w:bottom w:val="single" w:sz="4" w:space="0" w:color="4E88C7"/>
            </w:tcBorders>
            <w:shd w:val="clear" w:color="auto" w:fill="auto"/>
          </w:tcPr>
          <w:p w14:paraId="4B164C56" w14:textId="77777777" w:rsidR="008655F1" w:rsidRPr="0019567E" w:rsidRDefault="008655F1" w:rsidP="008F3187">
            <w:pPr>
              <w:pStyle w:val="TableData"/>
            </w:pPr>
          </w:p>
        </w:tc>
      </w:tr>
      <w:tr w:rsidR="00C06116" w:rsidRPr="0019567E" w14:paraId="54D44C4B" w14:textId="77777777" w:rsidTr="7066BFC0">
        <w:tc>
          <w:tcPr>
            <w:tcW w:w="3059" w:type="dxa"/>
            <w:tcBorders>
              <w:top w:val="single" w:sz="4" w:space="0" w:color="4E88C7"/>
              <w:bottom w:val="single" w:sz="8" w:space="0" w:color="4E88C7"/>
            </w:tcBorders>
            <w:shd w:val="clear" w:color="auto" w:fill="auto"/>
            <w:tcMar>
              <w:left w:w="0" w:type="dxa"/>
            </w:tcMar>
          </w:tcPr>
          <w:p w14:paraId="6759C6AA" w14:textId="77777777" w:rsidR="008655F1" w:rsidRPr="0019567E" w:rsidRDefault="008655F1" w:rsidP="008F3187">
            <w:pPr>
              <w:pStyle w:val="TableData"/>
            </w:pPr>
          </w:p>
        </w:tc>
        <w:tc>
          <w:tcPr>
            <w:tcW w:w="3745" w:type="dxa"/>
            <w:tcBorders>
              <w:top w:val="single" w:sz="4" w:space="0" w:color="4E88C7"/>
              <w:left w:val="nil"/>
              <w:bottom w:val="single" w:sz="8" w:space="0" w:color="4E88C7"/>
              <w:right w:val="nil"/>
            </w:tcBorders>
            <w:shd w:val="clear" w:color="auto" w:fill="auto"/>
          </w:tcPr>
          <w:p w14:paraId="7A275D8B" w14:textId="77777777" w:rsidR="008655F1" w:rsidRPr="0019567E" w:rsidRDefault="008655F1" w:rsidP="008F3187">
            <w:pPr>
              <w:pStyle w:val="TableData"/>
            </w:pPr>
          </w:p>
        </w:tc>
        <w:tc>
          <w:tcPr>
            <w:tcW w:w="2374" w:type="dxa"/>
            <w:tcBorders>
              <w:top w:val="single" w:sz="4" w:space="0" w:color="4E88C7"/>
              <w:bottom w:val="single" w:sz="8" w:space="0" w:color="4E88C7"/>
            </w:tcBorders>
            <w:shd w:val="clear" w:color="auto" w:fill="auto"/>
          </w:tcPr>
          <w:p w14:paraId="533C8C04" w14:textId="77777777" w:rsidR="008655F1" w:rsidRPr="0019567E" w:rsidRDefault="008655F1" w:rsidP="008F3187">
            <w:pPr>
              <w:pStyle w:val="TableData"/>
            </w:pPr>
          </w:p>
        </w:tc>
      </w:tr>
    </w:tbl>
    <w:p w14:paraId="0C57F070" w14:textId="045C3B9B" w:rsidR="7066BFC0" w:rsidRDefault="7066BFC0"/>
    <w:p w14:paraId="6F7FC717" w14:textId="77777777" w:rsidR="007C4D0D" w:rsidRPr="0019567E" w:rsidRDefault="007C4D0D" w:rsidP="00C96622">
      <w:pPr>
        <w:pStyle w:val="NoSpacing"/>
        <w:jc w:val="left"/>
      </w:pPr>
    </w:p>
    <w:tbl>
      <w:tblPr>
        <w:tblW w:w="0" w:type="auto"/>
        <w:tblBorders>
          <w:top w:val="single" w:sz="8" w:space="0" w:color="4E88C7"/>
          <w:bottom w:val="single" w:sz="8" w:space="0" w:color="4E88C7"/>
        </w:tblBorders>
        <w:tblLook w:val="04A0" w:firstRow="1" w:lastRow="0" w:firstColumn="1" w:lastColumn="0" w:noHBand="0" w:noVBand="1"/>
      </w:tblPr>
      <w:tblGrid>
        <w:gridCol w:w="3031"/>
        <w:gridCol w:w="3699"/>
        <w:gridCol w:w="2340"/>
      </w:tblGrid>
      <w:tr w:rsidR="007C4D0D" w:rsidRPr="0019567E" w14:paraId="3729D808" w14:textId="77777777" w:rsidTr="7066BFC0">
        <w:tc>
          <w:tcPr>
            <w:tcW w:w="9178" w:type="dxa"/>
            <w:gridSpan w:val="3"/>
            <w:tcBorders>
              <w:top w:val="nil"/>
              <w:bottom w:val="single" w:sz="4" w:space="0" w:color="4E88C7"/>
            </w:tcBorders>
            <w:shd w:val="clear" w:color="auto" w:fill="auto"/>
            <w:tcMar>
              <w:left w:w="0" w:type="dxa"/>
            </w:tcMar>
          </w:tcPr>
          <w:p w14:paraId="1405A223" w14:textId="77777777" w:rsidR="007C4D0D" w:rsidRPr="0019567E" w:rsidRDefault="007C4D0D" w:rsidP="008F3187">
            <w:pPr>
              <w:pStyle w:val="TableSubheader"/>
            </w:pPr>
            <w:r w:rsidRPr="0019567E">
              <w:t xml:space="preserve">Rejected By - Representatives of </w:t>
            </w:r>
            <w:r w:rsidR="00C06116" w:rsidRPr="0019567E">
              <w:t>beneficiaries</w:t>
            </w:r>
            <w:r w:rsidRPr="0019567E">
              <w:t xml:space="preserve"> involved in the project</w:t>
            </w:r>
          </w:p>
        </w:tc>
      </w:tr>
      <w:tr w:rsidR="00C06116" w:rsidRPr="0019567E" w14:paraId="4880A601" w14:textId="77777777" w:rsidTr="7066BFC0">
        <w:tc>
          <w:tcPr>
            <w:tcW w:w="3059" w:type="dxa"/>
            <w:tcBorders>
              <w:top w:val="single" w:sz="4" w:space="0" w:color="4E88C7"/>
              <w:bottom w:val="single" w:sz="4" w:space="0" w:color="4E88C7"/>
            </w:tcBorders>
            <w:shd w:val="clear" w:color="auto" w:fill="DBE7F3"/>
            <w:tcMar>
              <w:left w:w="0" w:type="dxa"/>
            </w:tcMar>
          </w:tcPr>
          <w:p w14:paraId="5B51710A" w14:textId="77777777" w:rsidR="008655F1" w:rsidRPr="0019567E" w:rsidRDefault="007C4D0D" w:rsidP="008F3187">
            <w:pPr>
              <w:pStyle w:val="TableData"/>
            </w:pPr>
            <w:r w:rsidRPr="0019567E">
              <w:t>Name/</w:t>
            </w:r>
            <w:r w:rsidR="00C06116" w:rsidRPr="0019567E">
              <w:t>Beneficiary</w:t>
            </w:r>
          </w:p>
        </w:tc>
        <w:tc>
          <w:tcPr>
            <w:tcW w:w="3745" w:type="dxa"/>
            <w:tcBorders>
              <w:top w:val="single" w:sz="4" w:space="0" w:color="4E88C7"/>
              <w:left w:val="nil"/>
              <w:bottom w:val="single" w:sz="4" w:space="0" w:color="4E88C7"/>
              <w:right w:val="nil"/>
            </w:tcBorders>
            <w:shd w:val="clear" w:color="auto" w:fill="DBE7F3"/>
          </w:tcPr>
          <w:p w14:paraId="5E6A6712" w14:textId="77777777" w:rsidR="008655F1" w:rsidRPr="0019567E" w:rsidRDefault="007C4D0D" w:rsidP="008F3187">
            <w:pPr>
              <w:pStyle w:val="TableData"/>
            </w:pPr>
            <w:r w:rsidRPr="0019567E">
              <w:t>Position/Title</w:t>
            </w:r>
          </w:p>
        </w:tc>
        <w:tc>
          <w:tcPr>
            <w:tcW w:w="2374" w:type="dxa"/>
            <w:tcBorders>
              <w:top w:val="single" w:sz="4" w:space="0" w:color="4E88C7"/>
              <w:bottom w:val="single" w:sz="4" w:space="0" w:color="4E88C7"/>
            </w:tcBorders>
            <w:shd w:val="clear" w:color="auto" w:fill="DBE7F3"/>
          </w:tcPr>
          <w:p w14:paraId="33010098" w14:textId="77777777" w:rsidR="008655F1" w:rsidRPr="0019567E" w:rsidRDefault="007C4D0D" w:rsidP="008F3187">
            <w:pPr>
              <w:pStyle w:val="TableData"/>
            </w:pPr>
            <w:r w:rsidRPr="0019567E">
              <w:t>Date</w:t>
            </w:r>
          </w:p>
        </w:tc>
      </w:tr>
      <w:tr w:rsidR="00C06116" w:rsidRPr="0019567E" w14:paraId="58FC5B4C" w14:textId="77777777" w:rsidTr="7066BFC0">
        <w:tc>
          <w:tcPr>
            <w:tcW w:w="3059" w:type="dxa"/>
            <w:tcBorders>
              <w:top w:val="single" w:sz="4" w:space="0" w:color="4E88C7"/>
              <w:bottom w:val="single" w:sz="4" w:space="0" w:color="4E88C7"/>
            </w:tcBorders>
            <w:shd w:val="clear" w:color="auto" w:fill="auto"/>
            <w:tcMar>
              <w:left w:w="0" w:type="dxa"/>
            </w:tcMar>
          </w:tcPr>
          <w:p w14:paraId="0A6D4597" w14:textId="77777777" w:rsidR="008655F1" w:rsidRPr="0019567E" w:rsidRDefault="008655F1" w:rsidP="008F3187">
            <w:pPr>
              <w:pStyle w:val="TableData"/>
            </w:pPr>
          </w:p>
        </w:tc>
        <w:tc>
          <w:tcPr>
            <w:tcW w:w="3745" w:type="dxa"/>
            <w:tcBorders>
              <w:top w:val="single" w:sz="4" w:space="0" w:color="4E88C7"/>
              <w:bottom w:val="single" w:sz="4" w:space="0" w:color="4E88C7"/>
            </w:tcBorders>
            <w:shd w:val="clear" w:color="auto" w:fill="auto"/>
          </w:tcPr>
          <w:p w14:paraId="1D136170" w14:textId="77777777" w:rsidR="008655F1" w:rsidRPr="0019567E" w:rsidRDefault="008655F1" w:rsidP="008F3187">
            <w:pPr>
              <w:pStyle w:val="TableData"/>
            </w:pPr>
          </w:p>
        </w:tc>
        <w:tc>
          <w:tcPr>
            <w:tcW w:w="2374" w:type="dxa"/>
            <w:tcBorders>
              <w:top w:val="single" w:sz="4" w:space="0" w:color="4E88C7"/>
              <w:bottom w:val="single" w:sz="4" w:space="0" w:color="4E88C7"/>
            </w:tcBorders>
            <w:shd w:val="clear" w:color="auto" w:fill="auto"/>
          </w:tcPr>
          <w:p w14:paraId="0B8DC647" w14:textId="77777777" w:rsidR="008655F1" w:rsidRPr="0019567E" w:rsidRDefault="008655F1" w:rsidP="008F3187">
            <w:pPr>
              <w:pStyle w:val="TableData"/>
            </w:pPr>
          </w:p>
        </w:tc>
      </w:tr>
      <w:tr w:rsidR="00C06116" w:rsidRPr="0019567E" w14:paraId="25FEF584" w14:textId="77777777" w:rsidTr="7066BFC0">
        <w:tc>
          <w:tcPr>
            <w:tcW w:w="3059" w:type="dxa"/>
            <w:tcBorders>
              <w:top w:val="single" w:sz="4" w:space="0" w:color="4E88C7"/>
              <w:bottom w:val="single" w:sz="8" w:space="0" w:color="4E88C7"/>
            </w:tcBorders>
            <w:shd w:val="clear" w:color="auto" w:fill="auto"/>
            <w:tcMar>
              <w:left w:w="0" w:type="dxa"/>
            </w:tcMar>
          </w:tcPr>
          <w:p w14:paraId="644753B7" w14:textId="77777777" w:rsidR="008655F1" w:rsidRPr="0019567E" w:rsidRDefault="008655F1" w:rsidP="008F3187">
            <w:pPr>
              <w:pStyle w:val="TableData"/>
            </w:pPr>
          </w:p>
        </w:tc>
        <w:tc>
          <w:tcPr>
            <w:tcW w:w="3745" w:type="dxa"/>
            <w:tcBorders>
              <w:top w:val="single" w:sz="4" w:space="0" w:color="4E88C7"/>
              <w:left w:val="nil"/>
              <w:bottom w:val="single" w:sz="8" w:space="0" w:color="4E88C7"/>
              <w:right w:val="nil"/>
            </w:tcBorders>
            <w:shd w:val="clear" w:color="auto" w:fill="auto"/>
          </w:tcPr>
          <w:p w14:paraId="1F637CE8" w14:textId="77777777" w:rsidR="008655F1" w:rsidRPr="0019567E" w:rsidRDefault="008655F1" w:rsidP="008F3187">
            <w:pPr>
              <w:pStyle w:val="TableData"/>
            </w:pPr>
          </w:p>
        </w:tc>
        <w:tc>
          <w:tcPr>
            <w:tcW w:w="2374" w:type="dxa"/>
            <w:tcBorders>
              <w:top w:val="single" w:sz="4" w:space="0" w:color="4E88C7"/>
              <w:bottom w:val="single" w:sz="8" w:space="0" w:color="4E88C7"/>
            </w:tcBorders>
            <w:shd w:val="clear" w:color="auto" w:fill="auto"/>
          </w:tcPr>
          <w:p w14:paraId="46BB9990" w14:textId="77777777" w:rsidR="008655F1" w:rsidRPr="0019567E" w:rsidRDefault="008655F1" w:rsidP="008F3187">
            <w:pPr>
              <w:pStyle w:val="TableData"/>
            </w:pPr>
          </w:p>
        </w:tc>
      </w:tr>
    </w:tbl>
    <w:p w14:paraId="1D295AF7" w14:textId="1FC9210B" w:rsidR="7066BFC0" w:rsidRDefault="7066BFC0"/>
    <w:p w14:paraId="411D9861" w14:textId="52676F45" w:rsidR="00FB0770" w:rsidRPr="0019567E" w:rsidRDefault="00FB0770" w:rsidP="00C96622">
      <w:pPr>
        <w:pStyle w:val="NoSpacing"/>
        <w:jc w:val="left"/>
      </w:pPr>
    </w:p>
    <w:p w14:paraId="354C66D6" w14:textId="52676F45" w:rsidR="00C94C23" w:rsidRDefault="00C94C23">
      <w:r>
        <w:rPr>
          <w:b/>
        </w:rPr>
        <w:br w:type="page"/>
      </w:r>
    </w:p>
    <w:tbl>
      <w:tblPr>
        <w:tblW w:w="9214" w:type="dxa"/>
        <w:tblBorders>
          <w:top w:val="single" w:sz="8" w:space="0" w:color="4E88C7"/>
          <w:bottom w:val="single" w:sz="8" w:space="0" w:color="4E88C7"/>
        </w:tblBorders>
        <w:tblCellMar>
          <w:left w:w="0" w:type="dxa"/>
          <w:right w:w="0" w:type="dxa"/>
        </w:tblCellMar>
        <w:tblLook w:val="0480" w:firstRow="0" w:lastRow="0" w:firstColumn="1" w:lastColumn="0" w:noHBand="0" w:noVBand="1"/>
      </w:tblPr>
      <w:tblGrid>
        <w:gridCol w:w="1612"/>
        <w:gridCol w:w="1612"/>
        <w:gridCol w:w="1855"/>
        <w:gridCol w:w="1995"/>
        <w:gridCol w:w="2140"/>
      </w:tblGrid>
      <w:tr w:rsidR="00FB0770" w:rsidRPr="0019567E" w14:paraId="6382BE75" w14:textId="77777777" w:rsidTr="7066BFC0">
        <w:tc>
          <w:tcPr>
            <w:tcW w:w="9214" w:type="dxa"/>
            <w:gridSpan w:val="5"/>
            <w:tcBorders>
              <w:top w:val="nil"/>
              <w:bottom w:val="single" w:sz="4" w:space="0" w:color="4E88C7"/>
            </w:tcBorders>
            <w:shd w:val="clear" w:color="auto" w:fill="auto"/>
            <w:tcMar>
              <w:left w:w="0" w:type="dxa"/>
            </w:tcMar>
          </w:tcPr>
          <w:p w14:paraId="276B8965" w14:textId="64EEB96D" w:rsidR="00FB0770" w:rsidRPr="0019567E" w:rsidRDefault="00FB0770" w:rsidP="00192F6A">
            <w:pPr>
              <w:pStyle w:val="TableHeader"/>
            </w:pPr>
            <w:r w:rsidRPr="0019567E">
              <w:lastRenderedPageBreak/>
              <w:t>Document History</w:t>
            </w:r>
          </w:p>
        </w:tc>
      </w:tr>
      <w:tr w:rsidR="00C06116" w:rsidRPr="0019567E" w14:paraId="562BA831" w14:textId="77777777" w:rsidTr="7066BFC0">
        <w:tc>
          <w:tcPr>
            <w:tcW w:w="1612" w:type="dxa"/>
            <w:tcBorders>
              <w:top w:val="single" w:sz="4" w:space="0" w:color="4E88C7"/>
              <w:bottom w:val="single" w:sz="4" w:space="0" w:color="4E88C7"/>
            </w:tcBorders>
            <w:shd w:val="clear" w:color="auto" w:fill="DBE7F3"/>
            <w:tcMar>
              <w:left w:w="0" w:type="dxa"/>
            </w:tcMar>
          </w:tcPr>
          <w:p w14:paraId="29D17562" w14:textId="77777777" w:rsidR="00FB0770" w:rsidRPr="0019567E" w:rsidRDefault="00192F6A" w:rsidP="008F3187">
            <w:pPr>
              <w:pStyle w:val="TableData"/>
            </w:pPr>
            <w:r w:rsidRPr="0019567E">
              <w:t>Edition</w:t>
            </w:r>
          </w:p>
        </w:tc>
        <w:tc>
          <w:tcPr>
            <w:tcW w:w="1612" w:type="dxa"/>
            <w:tcBorders>
              <w:top w:val="single" w:sz="4" w:space="0" w:color="4E88C7"/>
              <w:bottom w:val="single" w:sz="4" w:space="0" w:color="4E88C7"/>
            </w:tcBorders>
            <w:shd w:val="clear" w:color="auto" w:fill="DBE7F3"/>
          </w:tcPr>
          <w:p w14:paraId="6390F323" w14:textId="77777777" w:rsidR="00FB0770" w:rsidRPr="0019567E" w:rsidRDefault="00192F6A" w:rsidP="008F3187">
            <w:pPr>
              <w:pStyle w:val="TableData"/>
            </w:pPr>
            <w:r w:rsidRPr="0019567E">
              <w:t>Date</w:t>
            </w:r>
          </w:p>
        </w:tc>
        <w:tc>
          <w:tcPr>
            <w:tcW w:w="1855" w:type="dxa"/>
            <w:tcBorders>
              <w:top w:val="single" w:sz="4" w:space="0" w:color="4E88C7"/>
              <w:bottom w:val="single" w:sz="4" w:space="0" w:color="4E88C7"/>
            </w:tcBorders>
            <w:shd w:val="clear" w:color="auto" w:fill="DBE7F3"/>
          </w:tcPr>
          <w:p w14:paraId="4ACC6AF1" w14:textId="77777777" w:rsidR="00FB0770" w:rsidRPr="0019567E" w:rsidRDefault="00192F6A" w:rsidP="008F3187">
            <w:pPr>
              <w:pStyle w:val="TableData"/>
            </w:pPr>
            <w:r w:rsidRPr="0019567E">
              <w:t>Status</w:t>
            </w:r>
          </w:p>
        </w:tc>
        <w:tc>
          <w:tcPr>
            <w:tcW w:w="1995" w:type="dxa"/>
            <w:tcBorders>
              <w:top w:val="single" w:sz="4" w:space="0" w:color="4E88C7"/>
              <w:bottom w:val="single" w:sz="4" w:space="0" w:color="4E88C7"/>
            </w:tcBorders>
            <w:shd w:val="clear" w:color="auto" w:fill="DBE7F3"/>
          </w:tcPr>
          <w:p w14:paraId="1F2F889A" w14:textId="77777777" w:rsidR="00FB0770" w:rsidRPr="0019567E" w:rsidRDefault="00192F6A" w:rsidP="008F3187">
            <w:pPr>
              <w:pStyle w:val="TableData"/>
            </w:pPr>
            <w:r w:rsidRPr="0019567E">
              <w:t>Author</w:t>
            </w:r>
          </w:p>
        </w:tc>
        <w:tc>
          <w:tcPr>
            <w:tcW w:w="2140" w:type="dxa"/>
            <w:tcBorders>
              <w:top w:val="single" w:sz="4" w:space="0" w:color="4E88C7"/>
              <w:bottom w:val="single" w:sz="4" w:space="0" w:color="4E88C7"/>
            </w:tcBorders>
            <w:shd w:val="clear" w:color="auto" w:fill="DBE7F3"/>
          </w:tcPr>
          <w:p w14:paraId="7D9848BE" w14:textId="77777777" w:rsidR="00FB0770" w:rsidRPr="0019567E" w:rsidRDefault="00192F6A" w:rsidP="008F3187">
            <w:pPr>
              <w:pStyle w:val="TableData"/>
            </w:pPr>
            <w:r w:rsidRPr="0019567E">
              <w:t>Justification</w:t>
            </w:r>
          </w:p>
        </w:tc>
      </w:tr>
      <w:tr w:rsidR="00C06116" w:rsidRPr="0019567E" w14:paraId="3AC0B546" w14:textId="77777777" w:rsidTr="7066BFC0">
        <w:tc>
          <w:tcPr>
            <w:tcW w:w="1612" w:type="dxa"/>
            <w:tcBorders>
              <w:top w:val="single" w:sz="4" w:space="0" w:color="4E88C7"/>
              <w:bottom w:val="single" w:sz="4" w:space="0" w:color="4E88C7"/>
            </w:tcBorders>
            <w:shd w:val="clear" w:color="auto" w:fill="auto"/>
            <w:tcMar>
              <w:left w:w="0" w:type="dxa"/>
            </w:tcMar>
          </w:tcPr>
          <w:p w14:paraId="63E053B7" w14:textId="76D7692B" w:rsidR="00FB0770" w:rsidRPr="0019567E" w:rsidRDefault="04E6058C" w:rsidP="008F3187">
            <w:pPr>
              <w:pStyle w:val="TableData"/>
            </w:pPr>
            <w:r w:rsidRPr="0019567E">
              <w:t>V</w:t>
            </w:r>
            <w:r w:rsidR="059673AC" w:rsidRPr="0019567E">
              <w:t>0</w:t>
            </w:r>
            <w:r w:rsidRPr="0019567E">
              <w:t>.</w:t>
            </w:r>
            <w:r w:rsidR="2D4707D8" w:rsidRPr="0019567E">
              <w:t>1</w:t>
            </w:r>
          </w:p>
        </w:tc>
        <w:tc>
          <w:tcPr>
            <w:tcW w:w="1612" w:type="dxa"/>
            <w:tcBorders>
              <w:top w:val="single" w:sz="4" w:space="0" w:color="4E88C7"/>
              <w:bottom w:val="single" w:sz="4" w:space="0" w:color="4E88C7"/>
            </w:tcBorders>
            <w:shd w:val="clear" w:color="auto" w:fill="auto"/>
          </w:tcPr>
          <w:p w14:paraId="2FF86D3F" w14:textId="78EE2200" w:rsidR="00FB0770" w:rsidRPr="0019567E" w:rsidRDefault="288ADB4F" w:rsidP="008F3187">
            <w:pPr>
              <w:pStyle w:val="TableData"/>
            </w:pPr>
            <w:r w:rsidRPr="0019567E">
              <w:t>2</w:t>
            </w:r>
            <w:r w:rsidR="3AFB86CB" w:rsidRPr="0019567E">
              <w:t>6</w:t>
            </w:r>
            <w:r w:rsidR="001C20D8" w:rsidRPr="0019567E">
              <w:t>/</w:t>
            </w:r>
            <w:r w:rsidR="55B649A5" w:rsidRPr="0019567E">
              <w:t>04</w:t>
            </w:r>
            <w:r w:rsidR="001C20D8" w:rsidRPr="0019567E">
              <w:t>/202</w:t>
            </w:r>
            <w:r w:rsidR="0ACB8812" w:rsidRPr="0019567E">
              <w:t>1</w:t>
            </w:r>
          </w:p>
        </w:tc>
        <w:tc>
          <w:tcPr>
            <w:tcW w:w="1855" w:type="dxa"/>
            <w:tcBorders>
              <w:top w:val="single" w:sz="4" w:space="0" w:color="4E88C7"/>
              <w:bottom w:val="single" w:sz="4" w:space="0" w:color="4E88C7"/>
            </w:tcBorders>
            <w:shd w:val="clear" w:color="auto" w:fill="auto"/>
          </w:tcPr>
          <w:p w14:paraId="6883D497" w14:textId="6189A458" w:rsidR="00FB0770" w:rsidRPr="0019567E" w:rsidRDefault="001C20D8" w:rsidP="008F3187">
            <w:pPr>
              <w:pStyle w:val="TableData"/>
            </w:pPr>
            <w:r w:rsidRPr="0019567E">
              <w:t>Draft</w:t>
            </w:r>
          </w:p>
        </w:tc>
        <w:tc>
          <w:tcPr>
            <w:tcW w:w="1995" w:type="dxa"/>
            <w:tcBorders>
              <w:top w:val="single" w:sz="4" w:space="0" w:color="4E88C7"/>
              <w:bottom w:val="single" w:sz="4" w:space="0" w:color="4E88C7"/>
            </w:tcBorders>
            <w:shd w:val="clear" w:color="auto" w:fill="auto"/>
          </w:tcPr>
          <w:p w14:paraId="247F825E" w14:textId="67DF938B" w:rsidR="00FB0770" w:rsidRPr="0019567E" w:rsidRDefault="5C18A5CC" w:rsidP="008F3187">
            <w:pPr>
              <w:pStyle w:val="TableData"/>
            </w:pPr>
            <w:r w:rsidRPr="0019567E">
              <w:t xml:space="preserve">Andrija </w:t>
            </w:r>
            <w:proofErr w:type="spellStart"/>
            <w:r w:rsidRPr="0019567E">
              <w:t>Vidosavljevic</w:t>
            </w:r>
            <w:proofErr w:type="spellEnd"/>
          </w:p>
        </w:tc>
        <w:tc>
          <w:tcPr>
            <w:tcW w:w="2140" w:type="dxa"/>
            <w:tcBorders>
              <w:top w:val="single" w:sz="4" w:space="0" w:color="4E88C7"/>
              <w:bottom w:val="single" w:sz="4" w:space="0" w:color="4E88C7"/>
            </w:tcBorders>
            <w:shd w:val="clear" w:color="auto" w:fill="auto"/>
          </w:tcPr>
          <w:p w14:paraId="4AB91E00" w14:textId="7098F889" w:rsidR="00FB0770" w:rsidRPr="0019567E" w:rsidRDefault="5C18A5CC" w:rsidP="008F3187">
            <w:pPr>
              <w:pStyle w:val="TableData"/>
            </w:pPr>
            <w:r w:rsidRPr="0019567E">
              <w:t>Document template</w:t>
            </w:r>
          </w:p>
        </w:tc>
      </w:tr>
      <w:tr w:rsidR="00C06116" w:rsidRPr="0019567E" w14:paraId="38CF5E35" w14:textId="77777777" w:rsidTr="7066BFC0">
        <w:tc>
          <w:tcPr>
            <w:tcW w:w="1612" w:type="dxa"/>
            <w:tcBorders>
              <w:top w:val="single" w:sz="4" w:space="0" w:color="4E88C7"/>
              <w:bottom w:val="single" w:sz="4" w:space="0" w:color="4E88C7"/>
            </w:tcBorders>
            <w:shd w:val="clear" w:color="auto" w:fill="auto"/>
            <w:tcMar>
              <w:left w:w="0" w:type="dxa"/>
            </w:tcMar>
          </w:tcPr>
          <w:p w14:paraId="0DF71F04" w14:textId="46F4F9BD" w:rsidR="00FB0770" w:rsidRPr="0019567E" w:rsidRDefault="00174C1B" w:rsidP="008F3187">
            <w:pPr>
              <w:pStyle w:val="TableData"/>
            </w:pPr>
            <w:r>
              <w:t>V0.2</w:t>
            </w:r>
          </w:p>
        </w:tc>
        <w:tc>
          <w:tcPr>
            <w:tcW w:w="1612" w:type="dxa"/>
            <w:tcBorders>
              <w:top w:val="single" w:sz="4" w:space="0" w:color="4E88C7"/>
              <w:bottom w:val="single" w:sz="4" w:space="0" w:color="4E88C7"/>
            </w:tcBorders>
            <w:shd w:val="clear" w:color="auto" w:fill="auto"/>
          </w:tcPr>
          <w:p w14:paraId="5C6D9519" w14:textId="079F8FD5" w:rsidR="00FB0770" w:rsidRPr="0019567E" w:rsidRDefault="00174C1B" w:rsidP="008F3187">
            <w:pPr>
              <w:pStyle w:val="TableData"/>
            </w:pPr>
            <w:r>
              <w:t>01/09/2021</w:t>
            </w:r>
          </w:p>
        </w:tc>
        <w:tc>
          <w:tcPr>
            <w:tcW w:w="1855" w:type="dxa"/>
            <w:tcBorders>
              <w:top w:val="single" w:sz="4" w:space="0" w:color="4E88C7"/>
              <w:bottom w:val="single" w:sz="4" w:space="0" w:color="4E88C7"/>
            </w:tcBorders>
            <w:shd w:val="clear" w:color="auto" w:fill="auto"/>
          </w:tcPr>
          <w:p w14:paraId="72FDC635" w14:textId="38CF7056" w:rsidR="00FB0770" w:rsidRPr="0019567E" w:rsidRDefault="00174C1B" w:rsidP="008F3187">
            <w:pPr>
              <w:pStyle w:val="TableData"/>
            </w:pPr>
            <w:r>
              <w:t>Draft</w:t>
            </w:r>
          </w:p>
        </w:tc>
        <w:tc>
          <w:tcPr>
            <w:tcW w:w="1995" w:type="dxa"/>
            <w:tcBorders>
              <w:top w:val="single" w:sz="4" w:space="0" w:color="4E88C7"/>
              <w:bottom w:val="single" w:sz="4" w:space="0" w:color="4E88C7"/>
            </w:tcBorders>
            <w:shd w:val="clear" w:color="auto" w:fill="auto"/>
          </w:tcPr>
          <w:p w14:paraId="7460F3E9" w14:textId="77777777" w:rsidR="00FB0770" w:rsidRDefault="00174C1B" w:rsidP="008F3187">
            <w:pPr>
              <w:pStyle w:val="TableData"/>
            </w:pPr>
            <w:r>
              <w:t xml:space="preserve">Andrija </w:t>
            </w:r>
            <w:proofErr w:type="spellStart"/>
            <w:r>
              <w:t>Vidosavljevic</w:t>
            </w:r>
            <w:proofErr w:type="spellEnd"/>
          </w:p>
          <w:p w14:paraId="74F555E9" w14:textId="77777777" w:rsidR="00174C1B" w:rsidRDefault="00174C1B" w:rsidP="008F3187">
            <w:pPr>
              <w:pStyle w:val="TableData"/>
            </w:pPr>
            <w:r>
              <w:t xml:space="preserve">Andrei </w:t>
            </w:r>
            <w:proofErr w:type="spellStart"/>
            <w:r>
              <w:t>Badea</w:t>
            </w:r>
            <w:proofErr w:type="spellEnd"/>
          </w:p>
          <w:p w14:paraId="0CA9CF33" w14:textId="052D4534" w:rsidR="00174C1B" w:rsidRPr="0019567E" w:rsidRDefault="00174C1B" w:rsidP="008F3187">
            <w:pPr>
              <w:pStyle w:val="TableData"/>
            </w:pPr>
            <w:r>
              <w:t xml:space="preserve">Andres </w:t>
            </w:r>
            <w:proofErr w:type="spellStart"/>
            <w:r>
              <w:t>Morfin</w:t>
            </w:r>
            <w:proofErr w:type="spellEnd"/>
            <w:r>
              <w:t xml:space="preserve"> </w:t>
            </w:r>
            <w:proofErr w:type="spellStart"/>
            <w:r>
              <w:t>Veytia</w:t>
            </w:r>
            <w:proofErr w:type="spellEnd"/>
          </w:p>
        </w:tc>
        <w:tc>
          <w:tcPr>
            <w:tcW w:w="2140" w:type="dxa"/>
            <w:tcBorders>
              <w:top w:val="single" w:sz="4" w:space="0" w:color="4E88C7"/>
              <w:bottom w:val="single" w:sz="4" w:space="0" w:color="4E88C7"/>
            </w:tcBorders>
            <w:shd w:val="clear" w:color="auto" w:fill="auto"/>
          </w:tcPr>
          <w:p w14:paraId="697E9963" w14:textId="675EC17C" w:rsidR="00FB0770" w:rsidRPr="0019567E" w:rsidRDefault="00174C1B" w:rsidP="008F3187">
            <w:pPr>
              <w:pStyle w:val="TableData"/>
            </w:pPr>
            <w:r>
              <w:t>Chapter 1 and 2 structure</w:t>
            </w:r>
          </w:p>
        </w:tc>
      </w:tr>
      <w:tr w:rsidR="00C06116" w:rsidRPr="0019567E" w14:paraId="037894CD" w14:textId="77777777" w:rsidTr="7066BFC0">
        <w:tc>
          <w:tcPr>
            <w:tcW w:w="1612" w:type="dxa"/>
            <w:tcBorders>
              <w:top w:val="single" w:sz="4" w:space="0" w:color="4E88C7"/>
              <w:bottom w:val="single" w:sz="4" w:space="0" w:color="4E88C7"/>
            </w:tcBorders>
            <w:shd w:val="clear" w:color="auto" w:fill="auto"/>
            <w:tcMar>
              <w:left w:w="0" w:type="dxa"/>
            </w:tcMar>
          </w:tcPr>
          <w:p w14:paraId="065DD8AC" w14:textId="36E0D109" w:rsidR="00FB0770" w:rsidRPr="0019567E" w:rsidRDefault="00174C1B" w:rsidP="008F3187">
            <w:pPr>
              <w:pStyle w:val="TableData"/>
            </w:pPr>
            <w:r>
              <w:t>V1.0</w:t>
            </w:r>
          </w:p>
        </w:tc>
        <w:tc>
          <w:tcPr>
            <w:tcW w:w="1612" w:type="dxa"/>
            <w:tcBorders>
              <w:top w:val="single" w:sz="4" w:space="0" w:color="4E88C7"/>
              <w:bottom w:val="single" w:sz="4" w:space="0" w:color="4E88C7"/>
            </w:tcBorders>
            <w:shd w:val="clear" w:color="auto" w:fill="auto"/>
          </w:tcPr>
          <w:p w14:paraId="594DE18D" w14:textId="1E275447" w:rsidR="00FB0770" w:rsidRPr="0019567E" w:rsidRDefault="00174C1B" w:rsidP="008F3187">
            <w:pPr>
              <w:pStyle w:val="TableData"/>
            </w:pPr>
            <w:r>
              <w:t>21/11/2021</w:t>
            </w:r>
          </w:p>
        </w:tc>
        <w:tc>
          <w:tcPr>
            <w:tcW w:w="1855" w:type="dxa"/>
            <w:tcBorders>
              <w:top w:val="single" w:sz="4" w:space="0" w:color="4E88C7"/>
              <w:bottom w:val="single" w:sz="4" w:space="0" w:color="4E88C7"/>
            </w:tcBorders>
            <w:shd w:val="clear" w:color="auto" w:fill="auto"/>
          </w:tcPr>
          <w:p w14:paraId="1BD2B85D" w14:textId="6FB87FB5" w:rsidR="00FB0770" w:rsidRPr="0019567E" w:rsidRDefault="00174C1B" w:rsidP="008F3187">
            <w:pPr>
              <w:pStyle w:val="TableData"/>
            </w:pPr>
            <w:r>
              <w:t>Final draft</w:t>
            </w:r>
          </w:p>
        </w:tc>
        <w:tc>
          <w:tcPr>
            <w:tcW w:w="1995" w:type="dxa"/>
            <w:tcBorders>
              <w:top w:val="single" w:sz="4" w:space="0" w:color="4E88C7"/>
              <w:bottom w:val="single" w:sz="4" w:space="0" w:color="4E88C7"/>
            </w:tcBorders>
            <w:shd w:val="clear" w:color="auto" w:fill="auto"/>
          </w:tcPr>
          <w:p w14:paraId="4DF715B2" w14:textId="77777777" w:rsidR="00174C1B" w:rsidRDefault="00174C1B" w:rsidP="00174C1B">
            <w:pPr>
              <w:pStyle w:val="TableData"/>
            </w:pPr>
            <w:r>
              <w:t xml:space="preserve">Andrija </w:t>
            </w:r>
            <w:proofErr w:type="spellStart"/>
            <w:r>
              <w:t>Vidosavljevic</w:t>
            </w:r>
            <w:proofErr w:type="spellEnd"/>
          </w:p>
          <w:p w14:paraId="1B08361E" w14:textId="77777777" w:rsidR="00174C1B" w:rsidRDefault="00174C1B" w:rsidP="00174C1B">
            <w:pPr>
              <w:pStyle w:val="TableData"/>
            </w:pPr>
            <w:r>
              <w:t xml:space="preserve">Andrei </w:t>
            </w:r>
            <w:proofErr w:type="spellStart"/>
            <w:r>
              <w:t>Badea</w:t>
            </w:r>
            <w:proofErr w:type="spellEnd"/>
          </w:p>
          <w:p w14:paraId="75277402" w14:textId="4FF4E562" w:rsidR="00257629" w:rsidRPr="00257629" w:rsidRDefault="00174C1B" w:rsidP="00257629">
            <w:pPr>
              <w:pStyle w:val="TableData"/>
            </w:pPr>
            <w:r>
              <w:t xml:space="preserve">Andres </w:t>
            </w:r>
            <w:proofErr w:type="spellStart"/>
            <w:r>
              <w:t>Morfin</w:t>
            </w:r>
            <w:proofErr w:type="spellEnd"/>
            <w:r>
              <w:t xml:space="preserve"> </w:t>
            </w:r>
            <w:proofErr w:type="spellStart"/>
            <w:r>
              <w:t>Veytia</w:t>
            </w:r>
            <w:proofErr w:type="spellEnd"/>
            <w:r w:rsidR="00257629">
              <w:br/>
            </w:r>
            <w:r w:rsidR="00257629" w:rsidRPr="00257629">
              <w:t xml:space="preserve">Niki </w:t>
            </w:r>
            <w:proofErr w:type="spellStart"/>
            <w:r w:rsidR="00257629" w:rsidRPr="00257629">
              <w:t>Patrinopoulou</w:t>
            </w:r>
            <w:proofErr w:type="spellEnd"/>
          </w:p>
          <w:p w14:paraId="7DF78EF7" w14:textId="10DFDC37" w:rsidR="00FB0770" w:rsidRPr="0019567E" w:rsidRDefault="00257629" w:rsidP="00257629">
            <w:pPr>
              <w:pStyle w:val="TableData"/>
            </w:pPr>
            <w:proofErr w:type="spellStart"/>
            <w:r w:rsidRPr="000F03FF">
              <w:t>Ioannis</w:t>
            </w:r>
            <w:proofErr w:type="spellEnd"/>
            <w:r w:rsidRPr="000F03FF">
              <w:t xml:space="preserve"> </w:t>
            </w:r>
            <w:proofErr w:type="spellStart"/>
            <w:r w:rsidRPr="000F03FF">
              <w:t>Daramouskas</w:t>
            </w:r>
            <w:proofErr w:type="spellEnd"/>
          </w:p>
        </w:tc>
        <w:tc>
          <w:tcPr>
            <w:tcW w:w="2140" w:type="dxa"/>
            <w:tcBorders>
              <w:top w:val="single" w:sz="4" w:space="0" w:color="4E88C7"/>
              <w:bottom w:val="single" w:sz="4" w:space="0" w:color="4E88C7"/>
            </w:tcBorders>
            <w:shd w:val="clear" w:color="auto" w:fill="auto"/>
          </w:tcPr>
          <w:p w14:paraId="1D348900" w14:textId="195A9C5D" w:rsidR="00FB0770" w:rsidRPr="0019567E" w:rsidRDefault="00365002" w:rsidP="008F3187">
            <w:pPr>
              <w:pStyle w:val="TableData"/>
            </w:pPr>
            <w:r>
              <w:t>City choice and modelling</w:t>
            </w:r>
            <w:r>
              <w:br/>
            </w:r>
            <w:r w:rsidR="00C535B8">
              <w:t>Traffic demand modelling</w:t>
            </w:r>
            <w:r w:rsidR="00C535B8">
              <w:br/>
              <w:t>Scenario definition</w:t>
            </w:r>
            <w:r w:rsidR="00C535B8">
              <w:br/>
              <w:t>Metric definition</w:t>
            </w:r>
          </w:p>
        </w:tc>
      </w:tr>
      <w:tr w:rsidR="00E2148B" w:rsidRPr="0019567E" w14:paraId="3B7D4E63" w14:textId="77777777" w:rsidTr="7066BFC0">
        <w:trPr>
          <w:ins w:id="5" w:author="andrija.vidosavljevic@recherche.enac.fr" w:date="2021-11-30T04:54:00Z"/>
        </w:trPr>
        <w:tc>
          <w:tcPr>
            <w:tcW w:w="1612" w:type="dxa"/>
            <w:tcBorders>
              <w:top w:val="single" w:sz="4" w:space="0" w:color="4E88C7"/>
              <w:bottom w:val="single" w:sz="4" w:space="0" w:color="4E88C7"/>
            </w:tcBorders>
            <w:shd w:val="clear" w:color="auto" w:fill="auto"/>
            <w:tcMar>
              <w:left w:w="0" w:type="dxa"/>
            </w:tcMar>
          </w:tcPr>
          <w:p w14:paraId="26725E73" w14:textId="45F16691" w:rsidR="00E2148B" w:rsidRDefault="005F28DA" w:rsidP="008F3187">
            <w:pPr>
              <w:pStyle w:val="TableData"/>
              <w:rPr>
                <w:ins w:id="6" w:author="andrija.vidosavljevic@recherche.enac.fr" w:date="2021-11-30T04:54:00Z"/>
              </w:rPr>
            </w:pPr>
            <w:ins w:id="7" w:author="andrija.vidosavljevic@recherche.enac.fr" w:date="2021-11-30T04:54:00Z">
              <w:r>
                <w:t>V1.1</w:t>
              </w:r>
            </w:ins>
          </w:p>
        </w:tc>
        <w:tc>
          <w:tcPr>
            <w:tcW w:w="1612" w:type="dxa"/>
            <w:tcBorders>
              <w:top w:val="single" w:sz="4" w:space="0" w:color="4E88C7"/>
              <w:bottom w:val="single" w:sz="4" w:space="0" w:color="4E88C7"/>
            </w:tcBorders>
            <w:shd w:val="clear" w:color="auto" w:fill="auto"/>
          </w:tcPr>
          <w:p w14:paraId="0C9E21C5" w14:textId="73346768" w:rsidR="00E2148B" w:rsidRDefault="005F28DA" w:rsidP="008F3187">
            <w:pPr>
              <w:pStyle w:val="TableData"/>
              <w:rPr>
                <w:ins w:id="8" w:author="andrija.vidosavljevic@recherche.enac.fr" w:date="2021-11-30T04:54:00Z"/>
              </w:rPr>
            </w:pPr>
            <w:ins w:id="9" w:author="andrija.vidosavljevic@recherche.enac.fr" w:date="2021-11-30T04:55:00Z">
              <w:r>
                <w:t>25/11/2021</w:t>
              </w:r>
            </w:ins>
          </w:p>
        </w:tc>
        <w:tc>
          <w:tcPr>
            <w:tcW w:w="1855" w:type="dxa"/>
            <w:tcBorders>
              <w:top w:val="single" w:sz="4" w:space="0" w:color="4E88C7"/>
              <w:bottom w:val="single" w:sz="4" w:space="0" w:color="4E88C7"/>
            </w:tcBorders>
            <w:shd w:val="clear" w:color="auto" w:fill="auto"/>
          </w:tcPr>
          <w:p w14:paraId="29823AB0" w14:textId="38B1C564" w:rsidR="00E2148B" w:rsidRDefault="00016E7D" w:rsidP="008F3187">
            <w:pPr>
              <w:pStyle w:val="TableData"/>
              <w:rPr>
                <w:ins w:id="10" w:author="andrija.vidosavljevic@recherche.enac.fr" w:date="2021-11-30T04:54:00Z"/>
              </w:rPr>
            </w:pPr>
            <w:ins w:id="11" w:author="andrija.vidosavljevic@recherche.enac.fr" w:date="2021-11-30T04:55:00Z">
              <w:r>
                <w:t>Final draft reviewed</w:t>
              </w:r>
            </w:ins>
          </w:p>
        </w:tc>
        <w:tc>
          <w:tcPr>
            <w:tcW w:w="1995" w:type="dxa"/>
            <w:tcBorders>
              <w:top w:val="single" w:sz="4" w:space="0" w:color="4E88C7"/>
              <w:bottom w:val="single" w:sz="4" w:space="0" w:color="4E88C7"/>
            </w:tcBorders>
            <w:shd w:val="clear" w:color="auto" w:fill="auto"/>
          </w:tcPr>
          <w:p w14:paraId="04124DA7" w14:textId="77777777" w:rsidR="00E2148B" w:rsidRDefault="00E2148B" w:rsidP="00174C1B">
            <w:pPr>
              <w:pStyle w:val="TableData"/>
              <w:rPr>
                <w:ins w:id="12" w:author="andrija.vidosavljevic@recherche.enac.fr" w:date="2021-11-30T04:54:00Z"/>
              </w:rPr>
            </w:pPr>
          </w:p>
        </w:tc>
        <w:tc>
          <w:tcPr>
            <w:tcW w:w="2140" w:type="dxa"/>
            <w:tcBorders>
              <w:top w:val="single" w:sz="4" w:space="0" w:color="4E88C7"/>
              <w:bottom w:val="single" w:sz="4" w:space="0" w:color="4E88C7"/>
            </w:tcBorders>
            <w:shd w:val="clear" w:color="auto" w:fill="auto"/>
          </w:tcPr>
          <w:p w14:paraId="4D39BFBB" w14:textId="2DB22AC5" w:rsidR="00E2148B" w:rsidRDefault="00F95312" w:rsidP="008F3187">
            <w:pPr>
              <w:pStyle w:val="TableData"/>
              <w:rPr>
                <w:ins w:id="13" w:author="andrija.vidosavljevic@recherche.enac.fr" w:date="2021-11-30T04:54:00Z"/>
              </w:rPr>
            </w:pPr>
            <w:ins w:id="14" w:author="andrija.vidosavljevic@recherche.enac.fr" w:date="2021-11-30T04:55:00Z">
              <w:r>
                <w:t>Document review/approval</w:t>
              </w:r>
            </w:ins>
          </w:p>
        </w:tc>
      </w:tr>
      <w:tr w:rsidR="00C06116" w:rsidRPr="0019567E" w14:paraId="707FA68B" w14:textId="77777777" w:rsidTr="7066BFC0">
        <w:tc>
          <w:tcPr>
            <w:tcW w:w="1612" w:type="dxa"/>
            <w:tcBorders>
              <w:top w:val="single" w:sz="4" w:space="0" w:color="4E88C7"/>
              <w:bottom w:val="single" w:sz="4" w:space="0" w:color="4E88C7"/>
            </w:tcBorders>
            <w:shd w:val="clear" w:color="auto" w:fill="auto"/>
            <w:tcMar>
              <w:left w:w="0" w:type="dxa"/>
            </w:tcMar>
          </w:tcPr>
          <w:p w14:paraId="43F1411B" w14:textId="07919AB7" w:rsidR="00FB0770" w:rsidRPr="0019567E" w:rsidRDefault="00C94C23" w:rsidP="008F3187">
            <w:pPr>
              <w:pStyle w:val="TableData"/>
            </w:pPr>
            <w:r>
              <w:t>V2.0</w:t>
            </w:r>
          </w:p>
        </w:tc>
        <w:tc>
          <w:tcPr>
            <w:tcW w:w="1612" w:type="dxa"/>
            <w:tcBorders>
              <w:top w:val="single" w:sz="4" w:space="0" w:color="4E88C7"/>
              <w:bottom w:val="single" w:sz="4" w:space="0" w:color="4E88C7"/>
            </w:tcBorders>
            <w:shd w:val="clear" w:color="auto" w:fill="auto"/>
          </w:tcPr>
          <w:p w14:paraId="195B9156" w14:textId="12E144C3" w:rsidR="00FB0770" w:rsidRPr="0019567E" w:rsidRDefault="006B4BD5" w:rsidP="008F3187">
            <w:pPr>
              <w:pStyle w:val="TableData"/>
            </w:pPr>
            <w:r>
              <w:t>30/11/2021</w:t>
            </w:r>
          </w:p>
        </w:tc>
        <w:tc>
          <w:tcPr>
            <w:tcW w:w="1855" w:type="dxa"/>
            <w:tcBorders>
              <w:top w:val="single" w:sz="4" w:space="0" w:color="4E88C7"/>
              <w:bottom w:val="single" w:sz="4" w:space="0" w:color="4E88C7"/>
            </w:tcBorders>
            <w:shd w:val="clear" w:color="auto" w:fill="auto"/>
          </w:tcPr>
          <w:p w14:paraId="68E352A0" w14:textId="57EE01AD" w:rsidR="00FB0770" w:rsidRPr="0019567E" w:rsidRDefault="00C94C23" w:rsidP="008F3187">
            <w:pPr>
              <w:pStyle w:val="TableData"/>
            </w:pPr>
            <w:r>
              <w:t>Final</w:t>
            </w:r>
          </w:p>
        </w:tc>
        <w:tc>
          <w:tcPr>
            <w:tcW w:w="1995" w:type="dxa"/>
            <w:tcBorders>
              <w:top w:val="single" w:sz="4" w:space="0" w:color="4E88C7"/>
              <w:bottom w:val="single" w:sz="4" w:space="0" w:color="4E88C7"/>
            </w:tcBorders>
            <w:shd w:val="clear" w:color="auto" w:fill="auto"/>
          </w:tcPr>
          <w:p w14:paraId="73E5C1C7" w14:textId="1C229DD8" w:rsidR="00FB0770" w:rsidRPr="0019567E" w:rsidRDefault="00351D36" w:rsidP="008F3187">
            <w:pPr>
              <w:pStyle w:val="TableData"/>
            </w:pPr>
            <w:ins w:id="15" w:author="andrija.vidosavljevic@recherche.enac.fr" w:date="2021-11-30T04:53:00Z">
              <w:r>
                <w:t xml:space="preserve">Andrija </w:t>
              </w:r>
              <w:proofErr w:type="spellStart"/>
              <w:r>
                <w:t>Vidosavljevic</w:t>
              </w:r>
            </w:ins>
            <w:proofErr w:type="spellEnd"/>
          </w:p>
        </w:tc>
        <w:tc>
          <w:tcPr>
            <w:tcW w:w="2140" w:type="dxa"/>
            <w:tcBorders>
              <w:top w:val="single" w:sz="4" w:space="0" w:color="4E88C7"/>
              <w:bottom w:val="single" w:sz="4" w:space="0" w:color="4E88C7"/>
            </w:tcBorders>
            <w:shd w:val="clear" w:color="auto" w:fill="auto"/>
          </w:tcPr>
          <w:p w14:paraId="5047E095" w14:textId="60882C7F" w:rsidR="00FB0770" w:rsidRPr="00F95312" w:rsidRDefault="00F95312" w:rsidP="00F95312">
            <w:pPr>
              <w:pStyle w:val="Default"/>
              <w:rPr>
                <w:rFonts w:cs="Times New Roman"/>
                <w:color w:val="59666D"/>
                <w:sz w:val="20"/>
                <w:szCs w:val="20"/>
              </w:rPr>
            </w:pPr>
            <w:ins w:id="16" w:author="andrija.vidosavljevic@recherche.enac.fr" w:date="2021-11-30T04:56:00Z">
              <w:r w:rsidRPr="00F95312">
                <w:rPr>
                  <w:rFonts w:cs="Times New Roman"/>
                  <w:color w:val="59666D"/>
                  <w:sz w:val="20"/>
                  <w:szCs w:val="20"/>
                </w:rPr>
                <w:t xml:space="preserve">Consolidation of Final approved document </w:t>
              </w:r>
            </w:ins>
          </w:p>
        </w:tc>
      </w:tr>
      <w:tr w:rsidR="00C06116" w:rsidRPr="0019567E" w14:paraId="709D9710" w14:textId="77777777" w:rsidTr="7066BFC0">
        <w:tc>
          <w:tcPr>
            <w:tcW w:w="1612" w:type="dxa"/>
            <w:tcBorders>
              <w:top w:val="single" w:sz="4" w:space="0" w:color="4E88C7"/>
              <w:bottom w:val="single" w:sz="8" w:space="0" w:color="4E88C7"/>
            </w:tcBorders>
            <w:shd w:val="clear" w:color="auto" w:fill="auto"/>
          </w:tcPr>
          <w:p w14:paraId="6C250A58" w14:textId="7961A44D" w:rsidR="00FB0770" w:rsidRPr="0019567E" w:rsidRDefault="00B34823" w:rsidP="008F3187">
            <w:pPr>
              <w:pStyle w:val="TableData"/>
            </w:pPr>
            <w:r>
              <w:t>V2.0.01</w:t>
            </w:r>
          </w:p>
        </w:tc>
        <w:tc>
          <w:tcPr>
            <w:tcW w:w="1612" w:type="dxa"/>
            <w:tcBorders>
              <w:top w:val="single" w:sz="4" w:space="0" w:color="4E88C7"/>
              <w:bottom w:val="single" w:sz="8" w:space="0" w:color="4E88C7"/>
            </w:tcBorders>
            <w:shd w:val="clear" w:color="auto" w:fill="auto"/>
          </w:tcPr>
          <w:p w14:paraId="640AC8E1" w14:textId="28E609FB" w:rsidR="00FB0770" w:rsidRPr="0019567E" w:rsidRDefault="00B34823" w:rsidP="008F3187">
            <w:pPr>
              <w:pStyle w:val="TableData"/>
            </w:pPr>
            <w:r>
              <w:t>19/01/2022</w:t>
            </w:r>
          </w:p>
        </w:tc>
        <w:tc>
          <w:tcPr>
            <w:tcW w:w="1855" w:type="dxa"/>
            <w:tcBorders>
              <w:top w:val="single" w:sz="4" w:space="0" w:color="4E88C7"/>
              <w:bottom w:val="single" w:sz="8" w:space="0" w:color="4E88C7"/>
            </w:tcBorders>
            <w:shd w:val="clear" w:color="auto" w:fill="auto"/>
          </w:tcPr>
          <w:p w14:paraId="0CC943C5" w14:textId="71CEF5DC" w:rsidR="00FB0770" w:rsidRPr="0019567E" w:rsidRDefault="00B34823" w:rsidP="008F3187">
            <w:pPr>
              <w:pStyle w:val="TableData"/>
            </w:pPr>
            <w:r>
              <w:t>Final</w:t>
            </w:r>
          </w:p>
        </w:tc>
        <w:tc>
          <w:tcPr>
            <w:tcW w:w="1995" w:type="dxa"/>
            <w:tcBorders>
              <w:top w:val="single" w:sz="4" w:space="0" w:color="4E88C7"/>
              <w:bottom w:val="single" w:sz="8" w:space="0" w:color="4E88C7"/>
            </w:tcBorders>
            <w:shd w:val="clear" w:color="auto" w:fill="auto"/>
          </w:tcPr>
          <w:p w14:paraId="2039A2DA" w14:textId="78BCDCEB" w:rsidR="00FB0770" w:rsidRPr="0019567E" w:rsidRDefault="00B34823" w:rsidP="008F3187">
            <w:pPr>
              <w:pStyle w:val="TableData"/>
            </w:pPr>
            <w:r>
              <w:t>Joost Ellerbroek</w:t>
            </w:r>
          </w:p>
        </w:tc>
        <w:tc>
          <w:tcPr>
            <w:tcW w:w="2140" w:type="dxa"/>
            <w:tcBorders>
              <w:top w:val="single" w:sz="4" w:space="0" w:color="4E88C7"/>
              <w:bottom w:val="single" w:sz="8" w:space="0" w:color="4E88C7"/>
            </w:tcBorders>
            <w:shd w:val="clear" w:color="auto" w:fill="auto"/>
          </w:tcPr>
          <w:p w14:paraId="5E294735" w14:textId="3754305A" w:rsidR="00FB0770" w:rsidRPr="0019567E" w:rsidRDefault="00B34823" w:rsidP="008F3187">
            <w:pPr>
              <w:pStyle w:val="TableData"/>
            </w:pPr>
            <w:r>
              <w:t xml:space="preserve">Fixed document name on title page, </w:t>
            </w:r>
            <w:r w:rsidR="00086224">
              <w:t>revision date in this table.</w:t>
            </w:r>
          </w:p>
        </w:tc>
      </w:tr>
    </w:tbl>
    <w:p w14:paraId="749F5F0C" w14:textId="576D20DB" w:rsidR="7066BFC0" w:rsidRDefault="7066BFC0"/>
    <w:p w14:paraId="68B946B5" w14:textId="77777777" w:rsidR="00DC30CF" w:rsidRDefault="00DC30CF" w:rsidP="00DC30CF">
      <w:pPr>
        <w:pStyle w:val="TableHeader"/>
      </w:pPr>
      <w:r w:rsidRPr="0019567E">
        <w:rPr>
          <w:bCs/>
        </w:rPr>
        <w:t xml:space="preserve">Copyright Statement </w:t>
      </w:r>
    </w:p>
    <w:p w14:paraId="4DCF9734" w14:textId="77777777" w:rsidR="00F4510F" w:rsidRPr="00D17475" w:rsidRDefault="00F4510F" w:rsidP="00F4510F">
      <w:pPr>
        <w:pStyle w:val="TableHeader"/>
        <w:jc w:val="center"/>
        <w:rPr>
          <w:i/>
          <w:iCs/>
          <w:color w:val="333399"/>
          <w:sz w:val="18"/>
        </w:rPr>
      </w:pPr>
      <w:r w:rsidRPr="00D17475">
        <w:rPr>
          <w:i/>
          <w:iCs/>
          <w:color w:val="333399"/>
          <w:sz w:val="18"/>
        </w:rPr>
        <w:t>© – 2021 –METROPOLIS 2 Consortium. All rights reserved. Licensed to the SESAR Joint</w:t>
      </w:r>
    </w:p>
    <w:p w14:paraId="2FE87E75" w14:textId="77777777" w:rsidR="00F4510F" w:rsidRPr="00D17475" w:rsidRDefault="00F4510F" w:rsidP="00F4510F">
      <w:pPr>
        <w:pStyle w:val="TableHeader"/>
        <w:jc w:val="center"/>
        <w:rPr>
          <w:i/>
          <w:iCs/>
          <w:vanish/>
          <w:color w:val="333399"/>
          <w:sz w:val="18"/>
        </w:rPr>
      </w:pPr>
      <w:r w:rsidRPr="00D17475">
        <w:rPr>
          <w:i/>
          <w:iCs/>
          <w:color w:val="333399"/>
          <w:sz w:val="18"/>
        </w:rPr>
        <w:t>Undertaking under conditions.</w:t>
      </w:r>
    </w:p>
    <w:p w14:paraId="42E3D2E0" w14:textId="77777777" w:rsidR="00F4510F" w:rsidRPr="0019567E" w:rsidRDefault="00F4510F" w:rsidP="00DC30CF">
      <w:pPr>
        <w:pStyle w:val="TableHeader"/>
        <w:rPr>
          <w:i/>
          <w:iCs/>
          <w:vanish/>
          <w:color w:val="333399"/>
          <w:sz w:val="18"/>
        </w:rPr>
      </w:pPr>
    </w:p>
    <w:p w14:paraId="26DA7E5F" w14:textId="77777777" w:rsidR="00DC30CF" w:rsidRPr="0019567E" w:rsidRDefault="00DC30CF" w:rsidP="00DC30CF">
      <w:pPr>
        <w:pStyle w:val="Footer"/>
        <w:jc w:val="center"/>
        <w:rPr>
          <w:i/>
          <w:iCs/>
          <w:vanish/>
          <w:color w:val="333399"/>
          <w:sz w:val="18"/>
        </w:rPr>
      </w:pPr>
      <w:r w:rsidRPr="0019567E">
        <w:rPr>
          <w:i/>
          <w:iCs/>
          <w:vanish/>
          <w:color w:val="333399"/>
          <w:sz w:val="18"/>
        </w:rPr>
        <w:t>[Copyright owner statement – please refer to</w:t>
      </w:r>
    </w:p>
    <w:p w14:paraId="272EDC94" w14:textId="0D1DE351" w:rsidR="00DC30CF" w:rsidRPr="0019567E" w:rsidRDefault="00DC30CF" w:rsidP="00DC30CF">
      <w:pPr>
        <w:pStyle w:val="Footer"/>
        <w:jc w:val="center"/>
        <w:rPr>
          <w:i/>
          <w:iCs/>
          <w:vanish/>
          <w:color w:val="333399"/>
          <w:sz w:val="18"/>
        </w:rPr>
      </w:pPr>
      <w:r w:rsidRPr="0019567E">
        <w:rPr>
          <w:i/>
          <w:iCs/>
          <w:vanish/>
          <w:color w:val="333399"/>
          <w:sz w:val="18"/>
        </w:rPr>
        <w:t xml:space="preserve"> </w:t>
      </w:r>
      <w:r w:rsidR="00AB7B96" w:rsidRPr="0019567E">
        <w:rPr>
          <w:i/>
          <w:iCs/>
          <w:vanish/>
          <w:color w:val="333399"/>
          <w:sz w:val="18"/>
        </w:rPr>
        <w:t xml:space="preserve"> </w:t>
      </w:r>
      <w:bookmarkStart w:id="17" w:name="OLE_LINK1"/>
      <w:bookmarkStart w:id="18" w:name="OLE_LINK2"/>
      <w:r w:rsidR="00AB7B96" w:rsidRPr="0019567E">
        <w:fldChar w:fldCharType="begin"/>
      </w:r>
      <w:r w:rsidR="00AB7B96" w:rsidRPr="0019567E">
        <w:instrText>HYPERLINK "https://stellar.sesarju.eu/"</w:instrText>
      </w:r>
      <w:r w:rsidR="00AB7B96" w:rsidRPr="0019567E">
        <w:fldChar w:fldCharType="separate"/>
      </w:r>
      <w:r w:rsidR="00AB7B96" w:rsidRPr="0019567E">
        <w:rPr>
          <w:rStyle w:val="Hyperlink"/>
          <w:i/>
          <w:iCs/>
          <w:vanish/>
          <w:sz w:val="18"/>
        </w:rPr>
        <w:t>https://stellar.sesarju.eu/</w:t>
      </w:r>
      <w:r w:rsidR="00AB7B96" w:rsidRPr="0019567E">
        <w:rPr>
          <w:rStyle w:val="Hyperlink"/>
          <w:i/>
          <w:iCs/>
          <w:vanish/>
          <w:sz w:val="18"/>
        </w:rPr>
        <w:fldChar w:fldCharType="end"/>
      </w:r>
      <w:bookmarkEnd w:id="17"/>
      <w:bookmarkEnd w:id="18"/>
      <w:r w:rsidRPr="0019567E">
        <w:rPr>
          <w:i/>
          <w:iCs/>
          <w:vanish/>
          <w:color w:val="333399"/>
          <w:sz w:val="18"/>
        </w:rPr>
        <w:t xml:space="preserve">   &gt;   Programme FAQ</w:t>
      </w:r>
      <w:r w:rsidR="00F374BC" w:rsidRPr="0019567E">
        <w:rPr>
          <w:i/>
          <w:iCs/>
          <w:vanish/>
          <w:color w:val="333399"/>
          <w:sz w:val="18"/>
        </w:rPr>
        <w:t xml:space="preserve"> 088</w:t>
      </w:r>
      <w:r w:rsidRPr="0019567E">
        <w:rPr>
          <w:i/>
          <w:iCs/>
          <w:vanish/>
          <w:color w:val="333399"/>
          <w:sz w:val="18"/>
        </w:rPr>
        <w:t xml:space="preserve">   &gt;   Copyright disclaimer in Document</w:t>
      </w:r>
      <w:r w:rsidR="004F3395" w:rsidRPr="0019567E">
        <w:rPr>
          <w:i/>
          <w:iCs/>
          <w:vanish/>
          <w:color w:val="333399"/>
          <w:sz w:val="18"/>
        </w:rPr>
        <w:t>]</w:t>
      </w:r>
    </w:p>
    <w:p w14:paraId="4BD0D9FB" w14:textId="77777777" w:rsidR="00CF3C60" w:rsidRPr="0019567E" w:rsidRDefault="00CF3C60" w:rsidP="008F3187">
      <w:r w:rsidRPr="0019567E">
        <w:br w:type="page"/>
      </w:r>
    </w:p>
    <w:p w14:paraId="26473F36" w14:textId="3374211F" w:rsidR="004547F4" w:rsidRPr="0019567E" w:rsidRDefault="001C20D8" w:rsidP="00D67BE7">
      <w:pPr>
        <w:pStyle w:val="DocTitle"/>
      </w:pPr>
      <w:r w:rsidRPr="0019567E">
        <w:lastRenderedPageBreak/>
        <w:t>Metropolis 2</w:t>
      </w:r>
      <w:r w:rsidR="00CF3C60" w:rsidRPr="0019567E">
        <w:t xml:space="preserve"> </w:t>
      </w:r>
    </w:p>
    <w:p w14:paraId="3460F048" w14:textId="5EEBFEBA" w:rsidR="00BA1190" w:rsidRPr="0019567E" w:rsidRDefault="001F7CAC" w:rsidP="00CF3C60">
      <w:pPr>
        <w:pStyle w:val="DocSubtitle"/>
      </w:pPr>
      <w:r w:rsidRPr="0019567E">
        <w:t>a unified approach to airspace design and separation management for u-space</w:t>
      </w:r>
    </w:p>
    <w:p w14:paraId="05EED50C" w14:textId="1FDE9697" w:rsidR="00CF3C60" w:rsidRPr="0019567E" w:rsidRDefault="001F599B" w:rsidP="001F599B">
      <w:pPr>
        <w:pStyle w:val="TextforHorizon2020"/>
        <w:jc w:val="both"/>
      </w:pPr>
      <w:r w:rsidRPr="0019567E">
        <w:t xml:space="preserve">This </w:t>
      </w:r>
      <w:r w:rsidR="00F17626" w:rsidRPr="0019567E">
        <w:t>Project Management Plan</w:t>
      </w:r>
      <w:r w:rsidRPr="0019567E">
        <w:t xml:space="preserve"> is part of a project that has received funding from the SESAR Joint Undertaking under grant agreement No </w:t>
      </w:r>
      <w:r w:rsidR="003F2735" w:rsidRPr="0019567E">
        <w:t>892928</w:t>
      </w:r>
      <w:r w:rsidRPr="0019567E">
        <w:t xml:space="preserve"> under European Union’s Horizon 2020 research and innovation programme.</w:t>
      </w:r>
    </w:p>
    <w:p w14:paraId="366FED80" w14:textId="77777777" w:rsidR="00CF3C60" w:rsidRPr="0019567E" w:rsidRDefault="00F374BC" w:rsidP="008F3187">
      <w:r w:rsidRPr="0019567E">
        <w:rPr>
          <w:noProof/>
        </w:rPr>
        <w:drawing>
          <wp:inline distT="0" distB="0" distL="0" distR="0" wp14:anchorId="2BF8CF77" wp14:editId="5DEC4A86">
            <wp:extent cx="571500" cy="352425"/>
            <wp:effectExtent l="0" t="0" r="0" b="0"/>
            <wp:docPr id="1" name="Picture 1" descr="EU logo low 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71500" cy="352425"/>
                    </a:xfrm>
                    <a:prstGeom prst="rect">
                      <a:avLst/>
                    </a:prstGeom>
                  </pic:spPr>
                </pic:pic>
              </a:graphicData>
            </a:graphic>
          </wp:inline>
        </w:drawing>
      </w:r>
    </w:p>
    <w:p w14:paraId="7EF70D8E" w14:textId="77777777" w:rsidR="00BA1190" w:rsidRPr="0019567E" w:rsidRDefault="00BA1190" w:rsidP="008F3187"/>
    <w:p w14:paraId="66CFFA6B" w14:textId="77777777" w:rsidR="00CF3C60" w:rsidRPr="0019567E" w:rsidRDefault="00CF3C60" w:rsidP="226EB3DC">
      <w:pPr>
        <w:pStyle w:val="HeadingUnderline"/>
      </w:pPr>
      <w:bookmarkStart w:id="19" w:name="_Toc444858040"/>
      <w:bookmarkStart w:id="20" w:name="_Toc89241793"/>
      <w:r w:rsidRPr="0019567E">
        <w:t>Abstract</w:t>
      </w:r>
      <w:bookmarkEnd w:id="19"/>
      <w:bookmarkEnd w:id="20"/>
      <w:r w:rsidR="0009768B" w:rsidRPr="0019567E">
        <w:t xml:space="preserve"> </w:t>
      </w:r>
    </w:p>
    <w:p w14:paraId="0B14E484" w14:textId="2DE776FF" w:rsidR="00CF3C60" w:rsidRPr="0019567E" w:rsidRDefault="001C07F1" w:rsidP="002249DB">
      <w:r w:rsidRPr="0019567E">
        <w:t>Metropolis 2 will provide the fundamentals for concrete solutions for U-space U3/U4 services that are needed to enable high-density urban aerial operations, with a unified approach to the following U-space services: strategic deconfliction, tactical deconfliction, and dynamic capacity management. Thus far, U-space efforts have focused</w:t>
      </w:r>
      <w:r w:rsidR="033103D5" w:rsidRPr="0019567E">
        <w:t xml:space="preserve"> </w:t>
      </w:r>
      <w:r w:rsidRPr="0019567E">
        <w:t xml:space="preserve">on developing a set of baseline services (i.e., U1 and U2 capabilities enabling services such as identification, flight planning, and tracking). When deployed, these services will enable low traffic density applications such as agricultural surveillance and infrastructure inspection. Urban, high-density operations, however, will require a different approach, and a degree of autonomy that does not yet exist in current-day air traffic management. First, </w:t>
      </w:r>
      <w:proofErr w:type="gramStart"/>
      <w:r w:rsidRPr="0019567E">
        <w:t>in order to</w:t>
      </w:r>
      <w:proofErr w:type="gramEnd"/>
      <w:r w:rsidRPr="0019567E">
        <w:t xml:space="preserve"> sustain high traffic demands, the urban airspace must be able to allow a shared use of airspace, rather than the approach used today of exclusively assigning parts of the airspace to individual flights. Secondly, at the expected extremely high traffic densities, airspace design, flight planning, and separation management become increasingly interdependent. With the traffic densities that are considered for urban applications these interdependencies necessitate a unified approach to</w:t>
      </w:r>
      <w:r w:rsidR="1E40610D" w:rsidRPr="0019567E">
        <w:t xml:space="preserve"> </w:t>
      </w:r>
      <w:r w:rsidRPr="0019567E">
        <w:t>all aspects of traffic management that determine how vehicles interact with each other. This project will develop a unified approach to airspace rules on the one hand, and flight planning and separation management approaches on the other hand. It will build upon the results of the current U-space projects, the first Metropolis project, and established separation algorithms. Several concepts, differing in how separation is performed (strategic/tactical, ground/air) will be compared using simulations, and the most promising concept will be validated in a real-world demonstration. The results of Metropolis 2 will contribute towards enabling safe and efficient U-space operations in urban environments.</w:t>
      </w:r>
    </w:p>
    <w:p w14:paraId="3B8F4218" w14:textId="77777777" w:rsidR="00F17626" w:rsidRPr="0019567E" w:rsidRDefault="00F17626" w:rsidP="00EC5FDE">
      <w:pPr>
        <w:pStyle w:val="BodyText"/>
      </w:pPr>
    </w:p>
    <w:p w14:paraId="658D6360" w14:textId="77777777" w:rsidR="00EE4EB4" w:rsidRDefault="00EE4EB4">
      <w:pPr>
        <w:spacing w:after="0"/>
        <w:jc w:val="left"/>
      </w:pPr>
      <w:r>
        <w:br w:type="page"/>
      </w:r>
    </w:p>
    <w:p w14:paraId="63B2CC16" w14:textId="77777777" w:rsidR="00EE4EB4" w:rsidRDefault="00EE4EB4" w:rsidP="00EE4EB4">
      <w:pPr>
        <w:pStyle w:val="Header"/>
      </w:pPr>
      <w:r>
        <w:lastRenderedPageBreak/>
        <w:t>Table of content</w:t>
      </w:r>
    </w:p>
    <w:sdt>
      <w:sdtPr>
        <w:rPr>
          <w:sz w:val="20"/>
          <w:szCs w:val="20"/>
        </w:rPr>
        <w:id w:val="843298120"/>
        <w:docPartObj>
          <w:docPartGallery w:val="Table of Contents"/>
          <w:docPartUnique/>
        </w:docPartObj>
      </w:sdtPr>
      <w:sdtEndPr>
        <w:rPr>
          <w:sz w:val="22"/>
          <w:szCs w:val="22"/>
        </w:rPr>
      </w:sdtEndPr>
      <w:sdtContent>
        <w:p w14:paraId="0CA6FA9B" w14:textId="39FF614F" w:rsidR="00881BA8" w:rsidRDefault="00C95402" w:rsidP="00881BA8">
          <w:pPr>
            <w:pStyle w:val="TOC2"/>
            <w:rPr>
              <w:rFonts w:asciiTheme="minorHAnsi" w:eastAsiaTheme="minorEastAsia" w:hAnsiTheme="minorHAnsi" w:cstheme="minorBidi"/>
              <w:b w:val="0"/>
              <w:color w:val="auto"/>
              <w:sz w:val="24"/>
              <w:szCs w:val="24"/>
              <w:lang w:eastAsia="en-GB"/>
            </w:rPr>
          </w:pPr>
          <w:r>
            <w:fldChar w:fldCharType="begin"/>
          </w:r>
          <w:r>
            <w:instrText xml:space="preserve"> TOC \o "1-2" \h \z \u </w:instrText>
          </w:r>
          <w:r>
            <w:fldChar w:fldCharType="separate"/>
          </w:r>
          <w:hyperlink w:anchor="_Toc89241793" w:history="1">
            <w:r w:rsidR="00FA763D" w:rsidRPr="008D65DC">
              <w:rPr>
                <w:rStyle w:val="Hyperlink"/>
                <w:noProof/>
              </w:rPr>
              <w:t>Abstract</w:t>
            </w:r>
            <w:r w:rsidR="00FA763D">
              <w:rPr>
                <w:noProof/>
                <w:webHidden/>
              </w:rPr>
              <w:tab/>
            </w:r>
            <w:r w:rsidR="00FA763D">
              <w:rPr>
                <w:noProof/>
                <w:webHidden/>
              </w:rPr>
              <w:fldChar w:fldCharType="begin"/>
            </w:r>
            <w:r w:rsidR="00FA763D">
              <w:rPr>
                <w:noProof/>
                <w:webHidden/>
              </w:rPr>
              <w:instrText xml:space="preserve"> PAGEREF _Toc89241793 \h </w:instrText>
            </w:r>
            <w:r w:rsidR="00FA763D">
              <w:rPr>
                <w:noProof/>
                <w:webHidden/>
              </w:rPr>
            </w:r>
            <w:r w:rsidR="00FA763D">
              <w:rPr>
                <w:noProof/>
                <w:webHidden/>
              </w:rPr>
              <w:fldChar w:fldCharType="separate"/>
            </w:r>
            <w:r w:rsidR="002249DB">
              <w:rPr>
                <w:noProof/>
                <w:webHidden/>
              </w:rPr>
              <w:t>4</w:t>
            </w:r>
            <w:r w:rsidR="00FA763D">
              <w:rPr>
                <w:noProof/>
                <w:webHidden/>
              </w:rPr>
              <w:fldChar w:fldCharType="end"/>
            </w:r>
          </w:hyperlink>
        </w:p>
        <w:p w14:paraId="7CE8CD31" w14:textId="109E95B4" w:rsidR="00FA763D" w:rsidRDefault="00086224">
          <w:pPr>
            <w:pStyle w:val="TOC1"/>
            <w:rPr>
              <w:rFonts w:asciiTheme="minorHAnsi" w:eastAsiaTheme="minorEastAsia" w:hAnsiTheme="minorHAnsi" w:cstheme="minorBidi"/>
              <w:b w:val="0"/>
              <w:bCs w:val="0"/>
              <w:i w:val="0"/>
              <w:iCs w:val="0"/>
              <w:noProof/>
              <w:color w:val="auto"/>
              <w:lang w:eastAsia="en-GB"/>
            </w:rPr>
          </w:pPr>
          <w:hyperlink w:anchor="_Toc89241794" w:history="1">
            <w:r w:rsidR="00FA763D" w:rsidRPr="008D65DC">
              <w:rPr>
                <w:rStyle w:val="Hyperlink"/>
                <w:noProof/>
              </w:rPr>
              <w:t>1</w:t>
            </w:r>
            <w:r w:rsidR="00FA763D">
              <w:rPr>
                <w:rFonts w:asciiTheme="minorHAnsi" w:eastAsiaTheme="minorEastAsia" w:hAnsiTheme="minorHAnsi" w:cstheme="minorBidi"/>
                <w:b w:val="0"/>
                <w:bCs w:val="0"/>
                <w:i w:val="0"/>
                <w:iCs w:val="0"/>
                <w:noProof/>
                <w:color w:val="auto"/>
                <w:lang w:eastAsia="en-GB"/>
              </w:rPr>
              <w:tab/>
            </w:r>
            <w:r w:rsidR="00FA763D" w:rsidRPr="008D65DC">
              <w:rPr>
                <w:rStyle w:val="Hyperlink"/>
                <w:noProof/>
              </w:rPr>
              <w:t>Introduction</w:t>
            </w:r>
            <w:r w:rsidR="00FA763D">
              <w:rPr>
                <w:noProof/>
                <w:webHidden/>
              </w:rPr>
              <w:tab/>
            </w:r>
            <w:r w:rsidR="00FA763D">
              <w:rPr>
                <w:noProof/>
                <w:webHidden/>
              </w:rPr>
              <w:fldChar w:fldCharType="begin"/>
            </w:r>
            <w:r w:rsidR="00FA763D">
              <w:rPr>
                <w:noProof/>
                <w:webHidden/>
              </w:rPr>
              <w:instrText xml:space="preserve"> PAGEREF _Toc89241794 \h </w:instrText>
            </w:r>
            <w:r w:rsidR="00FA763D">
              <w:rPr>
                <w:noProof/>
                <w:webHidden/>
              </w:rPr>
            </w:r>
            <w:r w:rsidR="00FA763D">
              <w:rPr>
                <w:noProof/>
                <w:webHidden/>
              </w:rPr>
              <w:fldChar w:fldCharType="separate"/>
            </w:r>
            <w:r w:rsidR="002249DB">
              <w:rPr>
                <w:noProof/>
                <w:webHidden/>
              </w:rPr>
              <w:t>7</w:t>
            </w:r>
            <w:r w:rsidR="00FA763D">
              <w:rPr>
                <w:noProof/>
                <w:webHidden/>
              </w:rPr>
              <w:fldChar w:fldCharType="end"/>
            </w:r>
          </w:hyperlink>
        </w:p>
        <w:p w14:paraId="0A14DC8C" w14:textId="29FF342A" w:rsidR="00FA763D" w:rsidRDefault="00086224">
          <w:pPr>
            <w:pStyle w:val="TOC1"/>
            <w:rPr>
              <w:rFonts w:asciiTheme="minorHAnsi" w:eastAsiaTheme="minorEastAsia" w:hAnsiTheme="minorHAnsi" w:cstheme="minorBidi"/>
              <w:b w:val="0"/>
              <w:bCs w:val="0"/>
              <w:i w:val="0"/>
              <w:iCs w:val="0"/>
              <w:noProof/>
              <w:color w:val="auto"/>
              <w:lang w:eastAsia="en-GB"/>
            </w:rPr>
          </w:pPr>
          <w:hyperlink w:anchor="_Toc89241795" w:history="1">
            <w:r w:rsidR="00FA763D" w:rsidRPr="008D65DC">
              <w:rPr>
                <w:rStyle w:val="Hyperlink"/>
                <w:noProof/>
              </w:rPr>
              <w:t>2</w:t>
            </w:r>
            <w:r w:rsidR="00FA763D">
              <w:rPr>
                <w:rFonts w:asciiTheme="minorHAnsi" w:eastAsiaTheme="minorEastAsia" w:hAnsiTheme="minorHAnsi" w:cstheme="minorBidi"/>
                <w:b w:val="0"/>
                <w:bCs w:val="0"/>
                <w:i w:val="0"/>
                <w:iCs w:val="0"/>
                <w:noProof/>
                <w:color w:val="auto"/>
                <w:lang w:eastAsia="en-GB"/>
              </w:rPr>
              <w:tab/>
            </w:r>
            <w:r w:rsidR="00FA763D" w:rsidRPr="008D65DC">
              <w:rPr>
                <w:rStyle w:val="Hyperlink"/>
                <w:noProof/>
              </w:rPr>
              <w:t>Scenario definition</w:t>
            </w:r>
            <w:r w:rsidR="00FA763D">
              <w:rPr>
                <w:noProof/>
                <w:webHidden/>
              </w:rPr>
              <w:tab/>
            </w:r>
            <w:r w:rsidR="00FA763D">
              <w:rPr>
                <w:noProof/>
                <w:webHidden/>
              </w:rPr>
              <w:fldChar w:fldCharType="begin"/>
            </w:r>
            <w:r w:rsidR="00FA763D">
              <w:rPr>
                <w:noProof/>
                <w:webHidden/>
              </w:rPr>
              <w:instrText xml:space="preserve"> PAGEREF _Toc89241795 \h </w:instrText>
            </w:r>
            <w:r w:rsidR="00FA763D">
              <w:rPr>
                <w:noProof/>
                <w:webHidden/>
              </w:rPr>
            </w:r>
            <w:r w:rsidR="00FA763D">
              <w:rPr>
                <w:noProof/>
                <w:webHidden/>
              </w:rPr>
              <w:fldChar w:fldCharType="separate"/>
            </w:r>
            <w:r w:rsidR="002249DB">
              <w:rPr>
                <w:noProof/>
                <w:webHidden/>
              </w:rPr>
              <w:t>9</w:t>
            </w:r>
            <w:r w:rsidR="00FA763D">
              <w:rPr>
                <w:noProof/>
                <w:webHidden/>
              </w:rPr>
              <w:fldChar w:fldCharType="end"/>
            </w:r>
          </w:hyperlink>
        </w:p>
        <w:p w14:paraId="5D5D9131" w14:textId="73FF7B84" w:rsidR="00FA763D" w:rsidRDefault="00086224">
          <w:pPr>
            <w:pStyle w:val="TOC2"/>
            <w:tabs>
              <w:tab w:val="left" w:pos="880"/>
            </w:tabs>
            <w:rPr>
              <w:rFonts w:asciiTheme="minorHAnsi" w:eastAsiaTheme="minorEastAsia" w:hAnsiTheme="minorHAnsi" w:cstheme="minorBidi"/>
              <w:b w:val="0"/>
              <w:bCs w:val="0"/>
              <w:noProof/>
              <w:color w:val="auto"/>
              <w:sz w:val="24"/>
              <w:szCs w:val="24"/>
              <w:lang w:eastAsia="en-GB"/>
            </w:rPr>
          </w:pPr>
          <w:hyperlink w:anchor="_Toc89241796" w:history="1">
            <w:r w:rsidR="00FA763D" w:rsidRPr="008D65DC">
              <w:rPr>
                <w:rStyle w:val="Hyperlink"/>
                <w:noProof/>
              </w:rPr>
              <w:t>2.1</w:t>
            </w:r>
            <w:r w:rsidR="00FA763D">
              <w:rPr>
                <w:rFonts w:asciiTheme="minorHAnsi" w:eastAsiaTheme="minorEastAsia" w:hAnsiTheme="minorHAnsi" w:cstheme="minorBidi"/>
                <w:b w:val="0"/>
                <w:bCs w:val="0"/>
                <w:noProof/>
                <w:color w:val="auto"/>
                <w:sz w:val="24"/>
                <w:szCs w:val="24"/>
                <w:lang w:eastAsia="en-GB"/>
              </w:rPr>
              <w:tab/>
            </w:r>
            <w:r w:rsidR="00FA763D" w:rsidRPr="008D65DC">
              <w:rPr>
                <w:rStyle w:val="Hyperlink"/>
                <w:noProof/>
              </w:rPr>
              <w:t>Simulated environment</w:t>
            </w:r>
            <w:r w:rsidR="00FA763D">
              <w:rPr>
                <w:noProof/>
                <w:webHidden/>
              </w:rPr>
              <w:tab/>
            </w:r>
            <w:r w:rsidR="00FA763D">
              <w:rPr>
                <w:noProof/>
                <w:webHidden/>
              </w:rPr>
              <w:fldChar w:fldCharType="begin"/>
            </w:r>
            <w:r w:rsidR="00FA763D">
              <w:rPr>
                <w:noProof/>
                <w:webHidden/>
              </w:rPr>
              <w:instrText xml:space="preserve"> PAGEREF _Toc89241796 \h </w:instrText>
            </w:r>
            <w:r w:rsidR="00FA763D">
              <w:rPr>
                <w:noProof/>
                <w:webHidden/>
              </w:rPr>
            </w:r>
            <w:r w:rsidR="00FA763D">
              <w:rPr>
                <w:noProof/>
                <w:webHidden/>
              </w:rPr>
              <w:fldChar w:fldCharType="separate"/>
            </w:r>
            <w:r w:rsidR="002249DB">
              <w:rPr>
                <w:noProof/>
                <w:webHidden/>
              </w:rPr>
              <w:t>9</w:t>
            </w:r>
            <w:r w:rsidR="00FA763D">
              <w:rPr>
                <w:noProof/>
                <w:webHidden/>
              </w:rPr>
              <w:fldChar w:fldCharType="end"/>
            </w:r>
          </w:hyperlink>
        </w:p>
        <w:p w14:paraId="6997F6B1" w14:textId="465D75F5" w:rsidR="00FA763D" w:rsidRDefault="00086224">
          <w:pPr>
            <w:pStyle w:val="TOC2"/>
            <w:tabs>
              <w:tab w:val="left" w:pos="880"/>
            </w:tabs>
            <w:rPr>
              <w:rFonts w:asciiTheme="minorHAnsi" w:eastAsiaTheme="minorEastAsia" w:hAnsiTheme="minorHAnsi" w:cstheme="minorBidi"/>
              <w:b w:val="0"/>
              <w:bCs w:val="0"/>
              <w:noProof/>
              <w:color w:val="auto"/>
              <w:sz w:val="24"/>
              <w:szCs w:val="24"/>
              <w:lang w:eastAsia="en-GB"/>
            </w:rPr>
          </w:pPr>
          <w:hyperlink w:anchor="_Toc89241797" w:history="1">
            <w:r w:rsidR="00FA763D" w:rsidRPr="008D65DC">
              <w:rPr>
                <w:rStyle w:val="Hyperlink"/>
                <w:noProof/>
              </w:rPr>
              <w:t>2.2</w:t>
            </w:r>
            <w:r w:rsidR="00FA763D">
              <w:rPr>
                <w:rFonts w:asciiTheme="minorHAnsi" w:eastAsiaTheme="minorEastAsia" w:hAnsiTheme="minorHAnsi" w:cstheme="minorBidi"/>
                <w:b w:val="0"/>
                <w:bCs w:val="0"/>
                <w:noProof/>
                <w:color w:val="auto"/>
                <w:sz w:val="24"/>
                <w:szCs w:val="24"/>
                <w:lang w:eastAsia="en-GB"/>
              </w:rPr>
              <w:tab/>
            </w:r>
            <w:r w:rsidR="00FA763D" w:rsidRPr="008D65DC">
              <w:rPr>
                <w:rStyle w:val="Hyperlink"/>
                <w:noProof/>
              </w:rPr>
              <w:t>Mission design</w:t>
            </w:r>
            <w:r w:rsidR="00FA763D">
              <w:rPr>
                <w:noProof/>
                <w:webHidden/>
              </w:rPr>
              <w:tab/>
            </w:r>
            <w:r w:rsidR="00FA763D">
              <w:rPr>
                <w:noProof/>
                <w:webHidden/>
              </w:rPr>
              <w:fldChar w:fldCharType="begin"/>
            </w:r>
            <w:r w:rsidR="00FA763D">
              <w:rPr>
                <w:noProof/>
                <w:webHidden/>
              </w:rPr>
              <w:instrText xml:space="preserve"> PAGEREF _Toc89241797 \h </w:instrText>
            </w:r>
            <w:r w:rsidR="00FA763D">
              <w:rPr>
                <w:noProof/>
                <w:webHidden/>
              </w:rPr>
            </w:r>
            <w:r w:rsidR="00FA763D">
              <w:rPr>
                <w:noProof/>
                <w:webHidden/>
              </w:rPr>
              <w:fldChar w:fldCharType="separate"/>
            </w:r>
            <w:r w:rsidR="002249DB">
              <w:rPr>
                <w:noProof/>
                <w:webHidden/>
              </w:rPr>
              <w:t>13</w:t>
            </w:r>
            <w:r w:rsidR="00FA763D">
              <w:rPr>
                <w:noProof/>
                <w:webHidden/>
              </w:rPr>
              <w:fldChar w:fldCharType="end"/>
            </w:r>
          </w:hyperlink>
        </w:p>
        <w:p w14:paraId="05DFC1BE" w14:textId="5F1FD65C" w:rsidR="00FA763D" w:rsidRDefault="00086224">
          <w:pPr>
            <w:pStyle w:val="TOC2"/>
            <w:tabs>
              <w:tab w:val="left" w:pos="880"/>
            </w:tabs>
            <w:rPr>
              <w:rFonts w:asciiTheme="minorHAnsi" w:eastAsiaTheme="minorEastAsia" w:hAnsiTheme="minorHAnsi" w:cstheme="minorBidi"/>
              <w:b w:val="0"/>
              <w:bCs w:val="0"/>
              <w:noProof/>
              <w:color w:val="auto"/>
              <w:sz w:val="24"/>
              <w:szCs w:val="24"/>
              <w:lang w:eastAsia="en-GB"/>
            </w:rPr>
          </w:pPr>
          <w:hyperlink w:anchor="_Toc89241798" w:history="1">
            <w:r w:rsidR="00FA763D" w:rsidRPr="008D65DC">
              <w:rPr>
                <w:rStyle w:val="Hyperlink"/>
                <w:noProof/>
              </w:rPr>
              <w:t>2.3</w:t>
            </w:r>
            <w:r w:rsidR="00FA763D">
              <w:rPr>
                <w:rFonts w:asciiTheme="minorHAnsi" w:eastAsiaTheme="minorEastAsia" w:hAnsiTheme="minorHAnsi" w:cstheme="minorBidi"/>
                <w:b w:val="0"/>
                <w:bCs w:val="0"/>
                <w:noProof/>
                <w:color w:val="auto"/>
                <w:sz w:val="24"/>
                <w:szCs w:val="24"/>
                <w:lang w:eastAsia="en-GB"/>
              </w:rPr>
              <w:tab/>
            </w:r>
            <w:r w:rsidR="00FA763D" w:rsidRPr="008D65DC">
              <w:rPr>
                <w:rStyle w:val="Hyperlink"/>
                <w:noProof/>
              </w:rPr>
              <w:t>Uncertainties</w:t>
            </w:r>
            <w:r w:rsidR="00FA763D">
              <w:rPr>
                <w:noProof/>
                <w:webHidden/>
              </w:rPr>
              <w:tab/>
            </w:r>
            <w:r w:rsidR="00FA763D">
              <w:rPr>
                <w:noProof/>
                <w:webHidden/>
              </w:rPr>
              <w:fldChar w:fldCharType="begin"/>
            </w:r>
            <w:r w:rsidR="00FA763D">
              <w:rPr>
                <w:noProof/>
                <w:webHidden/>
              </w:rPr>
              <w:instrText xml:space="preserve"> PAGEREF _Toc89241798 \h </w:instrText>
            </w:r>
            <w:r w:rsidR="00FA763D">
              <w:rPr>
                <w:noProof/>
                <w:webHidden/>
              </w:rPr>
            </w:r>
            <w:r w:rsidR="00FA763D">
              <w:rPr>
                <w:noProof/>
                <w:webHidden/>
              </w:rPr>
              <w:fldChar w:fldCharType="separate"/>
            </w:r>
            <w:r w:rsidR="002249DB">
              <w:rPr>
                <w:noProof/>
                <w:webHidden/>
              </w:rPr>
              <w:t>15</w:t>
            </w:r>
            <w:r w:rsidR="00FA763D">
              <w:rPr>
                <w:noProof/>
                <w:webHidden/>
              </w:rPr>
              <w:fldChar w:fldCharType="end"/>
            </w:r>
          </w:hyperlink>
        </w:p>
        <w:p w14:paraId="7418368A" w14:textId="42943D48" w:rsidR="00FA763D" w:rsidRDefault="00086224">
          <w:pPr>
            <w:pStyle w:val="TOC2"/>
            <w:tabs>
              <w:tab w:val="left" w:pos="880"/>
            </w:tabs>
            <w:rPr>
              <w:rFonts w:asciiTheme="minorHAnsi" w:eastAsiaTheme="minorEastAsia" w:hAnsiTheme="minorHAnsi" w:cstheme="minorBidi"/>
              <w:b w:val="0"/>
              <w:bCs w:val="0"/>
              <w:noProof/>
              <w:color w:val="auto"/>
              <w:sz w:val="24"/>
              <w:szCs w:val="24"/>
              <w:lang w:eastAsia="en-GB"/>
            </w:rPr>
          </w:pPr>
          <w:hyperlink w:anchor="_Toc89241800" w:history="1">
            <w:r w:rsidR="00FA763D" w:rsidRPr="008D65DC">
              <w:rPr>
                <w:rStyle w:val="Hyperlink"/>
                <w:noProof/>
              </w:rPr>
              <w:t>2.4</w:t>
            </w:r>
            <w:r w:rsidR="00FA763D">
              <w:rPr>
                <w:rFonts w:asciiTheme="minorHAnsi" w:eastAsiaTheme="minorEastAsia" w:hAnsiTheme="minorHAnsi" w:cstheme="minorBidi"/>
                <w:b w:val="0"/>
                <w:bCs w:val="0"/>
                <w:noProof/>
                <w:color w:val="auto"/>
                <w:sz w:val="24"/>
                <w:szCs w:val="24"/>
                <w:lang w:eastAsia="en-GB"/>
              </w:rPr>
              <w:tab/>
            </w:r>
            <w:r w:rsidR="00FA763D" w:rsidRPr="008D65DC">
              <w:rPr>
                <w:rStyle w:val="Hyperlink"/>
                <w:noProof/>
              </w:rPr>
              <w:t>Baseline scenarios</w:t>
            </w:r>
            <w:r w:rsidR="00FA763D">
              <w:rPr>
                <w:noProof/>
                <w:webHidden/>
              </w:rPr>
              <w:tab/>
            </w:r>
            <w:r w:rsidR="00FA763D">
              <w:rPr>
                <w:noProof/>
                <w:webHidden/>
              </w:rPr>
              <w:fldChar w:fldCharType="begin"/>
            </w:r>
            <w:r w:rsidR="00FA763D">
              <w:rPr>
                <w:noProof/>
                <w:webHidden/>
              </w:rPr>
              <w:instrText xml:space="preserve"> PAGEREF _Toc89241800 \h </w:instrText>
            </w:r>
            <w:r w:rsidR="00FA763D">
              <w:rPr>
                <w:noProof/>
                <w:webHidden/>
              </w:rPr>
            </w:r>
            <w:r w:rsidR="00FA763D">
              <w:rPr>
                <w:noProof/>
                <w:webHidden/>
              </w:rPr>
              <w:fldChar w:fldCharType="separate"/>
            </w:r>
            <w:r w:rsidR="002249DB">
              <w:rPr>
                <w:noProof/>
                <w:webHidden/>
              </w:rPr>
              <w:t>17</w:t>
            </w:r>
            <w:r w:rsidR="00FA763D">
              <w:rPr>
                <w:noProof/>
                <w:webHidden/>
              </w:rPr>
              <w:fldChar w:fldCharType="end"/>
            </w:r>
          </w:hyperlink>
        </w:p>
        <w:p w14:paraId="5FF145E4" w14:textId="2CB92338" w:rsidR="00FA763D" w:rsidRDefault="00086224">
          <w:pPr>
            <w:pStyle w:val="TOC2"/>
            <w:tabs>
              <w:tab w:val="left" w:pos="880"/>
            </w:tabs>
            <w:rPr>
              <w:rFonts w:asciiTheme="minorHAnsi" w:eastAsiaTheme="minorEastAsia" w:hAnsiTheme="minorHAnsi" w:cstheme="minorBidi"/>
              <w:b w:val="0"/>
              <w:bCs w:val="0"/>
              <w:noProof/>
              <w:color w:val="auto"/>
              <w:sz w:val="24"/>
              <w:szCs w:val="24"/>
              <w:lang w:eastAsia="en-GB"/>
            </w:rPr>
          </w:pPr>
          <w:hyperlink w:anchor="_Toc89241801" w:history="1">
            <w:r w:rsidR="00FA763D" w:rsidRPr="008D65DC">
              <w:rPr>
                <w:rStyle w:val="Hyperlink"/>
                <w:noProof/>
              </w:rPr>
              <w:t>2.5</w:t>
            </w:r>
            <w:r w:rsidR="00FA763D">
              <w:rPr>
                <w:rFonts w:asciiTheme="minorHAnsi" w:eastAsiaTheme="minorEastAsia" w:hAnsiTheme="minorHAnsi" w:cstheme="minorBidi"/>
                <w:b w:val="0"/>
                <w:bCs w:val="0"/>
                <w:noProof/>
                <w:color w:val="auto"/>
                <w:sz w:val="24"/>
                <w:szCs w:val="24"/>
                <w:lang w:eastAsia="en-GB"/>
              </w:rPr>
              <w:tab/>
            </w:r>
            <w:r w:rsidR="00FA763D" w:rsidRPr="008D65DC">
              <w:rPr>
                <w:rStyle w:val="Hyperlink"/>
                <w:noProof/>
              </w:rPr>
              <w:t>Scenario overview</w:t>
            </w:r>
            <w:r w:rsidR="00FA763D">
              <w:rPr>
                <w:noProof/>
                <w:webHidden/>
              </w:rPr>
              <w:tab/>
            </w:r>
            <w:r w:rsidR="00FA763D">
              <w:rPr>
                <w:noProof/>
                <w:webHidden/>
              </w:rPr>
              <w:fldChar w:fldCharType="begin"/>
            </w:r>
            <w:r w:rsidR="00FA763D">
              <w:rPr>
                <w:noProof/>
                <w:webHidden/>
              </w:rPr>
              <w:instrText xml:space="preserve"> PAGEREF _Toc89241801 \h </w:instrText>
            </w:r>
            <w:r w:rsidR="00FA763D">
              <w:rPr>
                <w:noProof/>
                <w:webHidden/>
              </w:rPr>
            </w:r>
            <w:r w:rsidR="00FA763D">
              <w:rPr>
                <w:noProof/>
                <w:webHidden/>
              </w:rPr>
              <w:fldChar w:fldCharType="separate"/>
            </w:r>
            <w:r w:rsidR="002249DB">
              <w:rPr>
                <w:noProof/>
                <w:webHidden/>
              </w:rPr>
              <w:t>17</w:t>
            </w:r>
            <w:r w:rsidR="00FA763D">
              <w:rPr>
                <w:noProof/>
                <w:webHidden/>
              </w:rPr>
              <w:fldChar w:fldCharType="end"/>
            </w:r>
          </w:hyperlink>
        </w:p>
        <w:p w14:paraId="46131C1C" w14:textId="00419420" w:rsidR="00FA763D" w:rsidRDefault="00086224">
          <w:pPr>
            <w:pStyle w:val="TOC1"/>
            <w:rPr>
              <w:rFonts w:asciiTheme="minorHAnsi" w:eastAsiaTheme="minorEastAsia" w:hAnsiTheme="minorHAnsi" w:cstheme="minorBidi"/>
              <w:b w:val="0"/>
              <w:bCs w:val="0"/>
              <w:i w:val="0"/>
              <w:iCs w:val="0"/>
              <w:noProof/>
              <w:color w:val="auto"/>
              <w:lang w:eastAsia="en-GB"/>
            </w:rPr>
          </w:pPr>
          <w:hyperlink w:anchor="_Toc89241802" w:history="1">
            <w:r w:rsidR="00FA763D" w:rsidRPr="008D65DC">
              <w:rPr>
                <w:rStyle w:val="Hyperlink"/>
                <w:noProof/>
              </w:rPr>
              <w:t>3</w:t>
            </w:r>
            <w:r w:rsidR="00FA763D">
              <w:rPr>
                <w:rFonts w:asciiTheme="minorHAnsi" w:eastAsiaTheme="minorEastAsia" w:hAnsiTheme="minorHAnsi" w:cstheme="minorBidi"/>
                <w:b w:val="0"/>
                <w:bCs w:val="0"/>
                <w:i w:val="0"/>
                <w:iCs w:val="0"/>
                <w:noProof/>
                <w:color w:val="auto"/>
                <w:lang w:eastAsia="en-GB"/>
              </w:rPr>
              <w:tab/>
            </w:r>
            <w:r w:rsidR="00FA763D" w:rsidRPr="008D65DC">
              <w:rPr>
                <w:rStyle w:val="Hyperlink"/>
                <w:noProof/>
              </w:rPr>
              <w:t>Metric definition</w:t>
            </w:r>
            <w:r w:rsidR="00FA763D">
              <w:rPr>
                <w:noProof/>
                <w:webHidden/>
              </w:rPr>
              <w:tab/>
            </w:r>
            <w:r w:rsidR="00FA763D">
              <w:rPr>
                <w:noProof/>
                <w:webHidden/>
              </w:rPr>
              <w:fldChar w:fldCharType="begin"/>
            </w:r>
            <w:r w:rsidR="00FA763D">
              <w:rPr>
                <w:noProof/>
                <w:webHidden/>
              </w:rPr>
              <w:instrText xml:space="preserve"> PAGEREF _Toc89241802 \h </w:instrText>
            </w:r>
            <w:r w:rsidR="00FA763D">
              <w:rPr>
                <w:noProof/>
                <w:webHidden/>
              </w:rPr>
            </w:r>
            <w:r w:rsidR="00FA763D">
              <w:rPr>
                <w:noProof/>
                <w:webHidden/>
              </w:rPr>
              <w:fldChar w:fldCharType="separate"/>
            </w:r>
            <w:r w:rsidR="002249DB">
              <w:rPr>
                <w:noProof/>
                <w:webHidden/>
              </w:rPr>
              <w:t>19</w:t>
            </w:r>
            <w:r w:rsidR="00FA763D">
              <w:rPr>
                <w:noProof/>
                <w:webHidden/>
              </w:rPr>
              <w:fldChar w:fldCharType="end"/>
            </w:r>
          </w:hyperlink>
        </w:p>
        <w:p w14:paraId="662A47AB" w14:textId="10918A72" w:rsidR="00FA763D" w:rsidRDefault="00086224">
          <w:pPr>
            <w:pStyle w:val="TOC2"/>
            <w:tabs>
              <w:tab w:val="left" w:pos="880"/>
            </w:tabs>
            <w:rPr>
              <w:rFonts w:asciiTheme="minorHAnsi" w:eastAsiaTheme="minorEastAsia" w:hAnsiTheme="minorHAnsi" w:cstheme="minorBidi"/>
              <w:b w:val="0"/>
              <w:bCs w:val="0"/>
              <w:noProof/>
              <w:color w:val="auto"/>
              <w:sz w:val="24"/>
              <w:szCs w:val="24"/>
              <w:lang w:eastAsia="en-GB"/>
            </w:rPr>
          </w:pPr>
          <w:hyperlink w:anchor="_Toc89241803" w:history="1">
            <w:r w:rsidR="00FA763D" w:rsidRPr="008D65DC">
              <w:rPr>
                <w:rStyle w:val="Hyperlink"/>
                <w:noProof/>
              </w:rPr>
              <w:t>3.1</w:t>
            </w:r>
            <w:r w:rsidR="00FA763D">
              <w:rPr>
                <w:rFonts w:asciiTheme="minorHAnsi" w:eastAsiaTheme="minorEastAsia" w:hAnsiTheme="minorHAnsi" w:cstheme="minorBidi"/>
                <w:b w:val="0"/>
                <w:bCs w:val="0"/>
                <w:noProof/>
                <w:color w:val="auto"/>
                <w:sz w:val="24"/>
                <w:szCs w:val="24"/>
                <w:lang w:eastAsia="en-GB"/>
              </w:rPr>
              <w:tab/>
            </w:r>
            <w:r w:rsidR="00FA763D" w:rsidRPr="008D65DC">
              <w:rPr>
                <w:rStyle w:val="Hyperlink"/>
                <w:noProof/>
              </w:rPr>
              <w:t>Access and equity</w:t>
            </w:r>
            <w:r w:rsidR="00FA763D">
              <w:rPr>
                <w:noProof/>
                <w:webHidden/>
              </w:rPr>
              <w:tab/>
            </w:r>
            <w:r w:rsidR="00FA763D">
              <w:rPr>
                <w:noProof/>
                <w:webHidden/>
              </w:rPr>
              <w:fldChar w:fldCharType="begin"/>
            </w:r>
            <w:r w:rsidR="00FA763D">
              <w:rPr>
                <w:noProof/>
                <w:webHidden/>
              </w:rPr>
              <w:instrText xml:space="preserve"> PAGEREF _Toc89241803 \h </w:instrText>
            </w:r>
            <w:r w:rsidR="00FA763D">
              <w:rPr>
                <w:noProof/>
                <w:webHidden/>
              </w:rPr>
            </w:r>
            <w:r w:rsidR="00FA763D">
              <w:rPr>
                <w:noProof/>
                <w:webHidden/>
              </w:rPr>
              <w:fldChar w:fldCharType="separate"/>
            </w:r>
            <w:r w:rsidR="002249DB">
              <w:rPr>
                <w:noProof/>
                <w:webHidden/>
              </w:rPr>
              <w:t>20</w:t>
            </w:r>
            <w:r w:rsidR="00FA763D">
              <w:rPr>
                <w:noProof/>
                <w:webHidden/>
              </w:rPr>
              <w:fldChar w:fldCharType="end"/>
            </w:r>
          </w:hyperlink>
        </w:p>
        <w:p w14:paraId="7F0C61BB" w14:textId="4B3705BE" w:rsidR="00FA763D" w:rsidRDefault="00086224">
          <w:pPr>
            <w:pStyle w:val="TOC2"/>
            <w:tabs>
              <w:tab w:val="left" w:pos="880"/>
            </w:tabs>
            <w:rPr>
              <w:rFonts w:asciiTheme="minorHAnsi" w:eastAsiaTheme="minorEastAsia" w:hAnsiTheme="minorHAnsi" w:cstheme="minorBidi"/>
              <w:b w:val="0"/>
              <w:bCs w:val="0"/>
              <w:noProof/>
              <w:color w:val="auto"/>
              <w:sz w:val="24"/>
              <w:szCs w:val="24"/>
              <w:lang w:eastAsia="en-GB"/>
            </w:rPr>
          </w:pPr>
          <w:hyperlink w:anchor="_Toc89241806" w:history="1">
            <w:r w:rsidR="00FA763D" w:rsidRPr="008D65DC">
              <w:rPr>
                <w:rStyle w:val="Hyperlink"/>
                <w:noProof/>
              </w:rPr>
              <w:t>3.2</w:t>
            </w:r>
            <w:r w:rsidR="00FA763D">
              <w:rPr>
                <w:rFonts w:asciiTheme="minorHAnsi" w:eastAsiaTheme="minorEastAsia" w:hAnsiTheme="minorHAnsi" w:cstheme="minorBidi"/>
                <w:b w:val="0"/>
                <w:bCs w:val="0"/>
                <w:noProof/>
                <w:color w:val="auto"/>
                <w:sz w:val="24"/>
                <w:szCs w:val="24"/>
                <w:lang w:eastAsia="en-GB"/>
              </w:rPr>
              <w:tab/>
            </w:r>
            <w:r w:rsidR="00FA763D" w:rsidRPr="008D65DC">
              <w:rPr>
                <w:rStyle w:val="Hyperlink"/>
                <w:noProof/>
              </w:rPr>
              <w:t>Capacity</w:t>
            </w:r>
            <w:r w:rsidR="00FA763D">
              <w:rPr>
                <w:noProof/>
                <w:webHidden/>
              </w:rPr>
              <w:tab/>
            </w:r>
            <w:r w:rsidR="00FA763D">
              <w:rPr>
                <w:noProof/>
                <w:webHidden/>
              </w:rPr>
              <w:fldChar w:fldCharType="begin"/>
            </w:r>
            <w:r w:rsidR="00FA763D">
              <w:rPr>
                <w:noProof/>
                <w:webHidden/>
              </w:rPr>
              <w:instrText xml:space="preserve"> PAGEREF _Toc89241806 \h </w:instrText>
            </w:r>
            <w:r w:rsidR="00FA763D">
              <w:rPr>
                <w:noProof/>
                <w:webHidden/>
              </w:rPr>
            </w:r>
            <w:r w:rsidR="00FA763D">
              <w:rPr>
                <w:noProof/>
                <w:webHidden/>
              </w:rPr>
              <w:fldChar w:fldCharType="separate"/>
            </w:r>
            <w:r w:rsidR="002249DB">
              <w:rPr>
                <w:noProof/>
                <w:webHidden/>
              </w:rPr>
              <w:t>24</w:t>
            </w:r>
            <w:r w:rsidR="00FA763D">
              <w:rPr>
                <w:noProof/>
                <w:webHidden/>
              </w:rPr>
              <w:fldChar w:fldCharType="end"/>
            </w:r>
          </w:hyperlink>
        </w:p>
        <w:p w14:paraId="190E3161" w14:textId="034666B4" w:rsidR="00FA763D" w:rsidRDefault="00086224">
          <w:pPr>
            <w:pStyle w:val="TOC2"/>
            <w:tabs>
              <w:tab w:val="left" w:pos="880"/>
            </w:tabs>
            <w:rPr>
              <w:rFonts w:asciiTheme="minorHAnsi" w:eastAsiaTheme="minorEastAsia" w:hAnsiTheme="minorHAnsi" w:cstheme="minorBidi"/>
              <w:b w:val="0"/>
              <w:bCs w:val="0"/>
              <w:noProof/>
              <w:color w:val="auto"/>
              <w:sz w:val="24"/>
              <w:szCs w:val="24"/>
              <w:lang w:eastAsia="en-GB"/>
            </w:rPr>
          </w:pPr>
          <w:hyperlink w:anchor="_Toc89241807" w:history="1">
            <w:r w:rsidR="00FA763D" w:rsidRPr="008D65DC">
              <w:rPr>
                <w:rStyle w:val="Hyperlink"/>
                <w:noProof/>
              </w:rPr>
              <w:t>3.3</w:t>
            </w:r>
            <w:r w:rsidR="00FA763D">
              <w:rPr>
                <w:rFonts w:asciiTheme="minorHAnsi" w:eastAsiaTheme="minorEastAsia" w:hAnsiTheme="minorHAnsi" w:cstheme="minorBidi"/>
                <w:b w:val="0"/>
                <w:bCs w:val="0"/>
                <w:noProof/>
                <w:color w:val="auto"/>
                <w:sz w:val="24"/>
                <w:szCs w:val="24"/>
                <w:lang w:eastAsia="en-GB"/>
              </w:rPr>
              <w:tab/>
            </w:r>
            <w:r w:rsidR="00FA763D" w:rsidRPr="008D65DC">
              <w:rPr>
                <w:rStyle w:val="Hyperlink"/>
                <w:noProof/>
              </w:rPr>
              <w:t>Efficiency</w:t>
            </w:r>
            <w:r w:rsidR="00FA763D">
              <w:rPr>
                <w:noProof/>
                <w:webHidden/>
              </w:rPr>
              <w:tab/>
            </w:r>
            <w:r w:rsidR="00FA763D">
              <w:rPr>
                <w:noProof/>
                <w:webHidden/>
              </w:rPr>
              <w:fldChar w:fldCharType="begin"/>
            </w:r>
            <w:r w:rsidR="00FA763D">
              <w:rPr>
                <w:noProof/>
                <w:webHidden/>
              </w:rPr>
              <w:instrText xml:space="preserve"> PAGEREF _Toc89241807 \h </w:instrText>
            </w:r>
            <w:r w:rsidR="00FA763D">
              <w:rPr>
                <w:noProof/>
                <w:webHidden/>
              </w:rPr>
            </w:r>
            <w:r w:rsidR="00FA763D">
              <w:rPr>
                <w:noProof/>
                <w:webHidden/>
              </w:rPr>
              <w:fldChar w:fldCharType="separate"/>
            </w:r>
            <w:r w:rsidR="002249DB">
              <w:rPr>
                <w:noProof/>
                <w:webHidden/>
              </w:rPr>
              <w:t>26</w:t>
            </w:r>
            <w:r w:rsidR="00FA763D">
              <w:rPr>
                <w:noProof/>
                <w:webHidden/>
              </w:rPr>
              <w:fldChar w:fldCharType="end"/>
            </w:r>
          </w:hyperlink>
        </w:p>
        <w:p w14:paraId="50892630" w14:textId="00663754" w:rsidR="00FA763D" w:rsidRDefault="00086224">
          <w:pPr>
            <w:pStyle w:val="TOC2"/>
            <w:tabs>
              <w:tab w:val="left" w:pos="880"/>
            </w:tabs>
            <w:rPr>
              <w:rFonts w:asciiTheme="minorHAnsi" w:eastAsiaTheme="minorEastAsia" w:hAnsiTheme="minorHAnsi" w:cstheme="minorBidi"/>
              <w:b w:val="0"/>
              <w:bCs w:val="0"/>
              <w:noProof/>
              <w:color w:val="auto"/>
              <w:sz w:val="24"/>
              <w:szCs w:val="24"/>
              <w:lang w:eastAsia="en-GB"/>
            </w:rPr>
          </w:pPr>
          <w:hyperlink w:anchor="_Toc89241808" w:history="1">
            <w:r w:rsidR="00FA763D" w:rsidRPr="008D65DC">
              <w:rPr>
                <w:rStyle w:val="Hyperlink"/>
                <w:noProof/>
              </w:rPr>
              <w:t>3.4</w:t>
            </w:r>
            <w:r w:rsidR="00FA763D">
              <w:rPr>
                <w:rFonts w:asciiTheme="minorHAnsi" w:eastAsiaTheme="minorEastAsia" w:hAnsiTheme="minorHAnsi" w:cstheme="minorBidi"/>
                <w:b w:val="0"/>
                <w:bCs w:val="0"/>
                <w:noProof/>
                <w:color w:val="auto"/>
                <w:sz w:val="24"/>
                <w:szCs w:val="24"/>
                <w:lang w:eastAsia="en-GB"/>
              </w:rPr>
              <w:tab/>
            </w:r>
            <w:r w:rsidR="00FA763D" w:rsidRPr="008D65DC">
              <w:rPr>
                <w:rStyle w:val="Hyperlink"/>
                <w:noProof/>
              </w:rPr>
              <w:t>Environment</w:t>
            </w:r>
            <w:r w:rsidR="00FA763D">
              <w:rPr>
                <w:noProof/>
                <w:webHidden/>
              </w:rPr>
              <w:tab/>
            </w:r>
            <w:r w:rsidR="00FA763D">
              <w:rPr>
                <w:noProof/>
                <w:webHidden/>
              </w:rPr>
              <w:fldChar w:fldCharType="begin"/>
            </w:r>
            <w:r w:rsidR="00FA763D">
              <w:rPr>
                <w:noProof/>
                <w:webHidden/>
              </w:rPr>
              <w:instrText xml:space="preserve"> PAGEREF _Toc89241808 \h </w:instrText>
            </w:r>
            <w:r w:rsidR="00FA763D">
              <w:rPr>
                <w:noProof/>
                <w:webHidden/>
              </w:rPr>
            </w:r>
            <w:r w:rsidR="00FA763D">
              <w:rPr>
                <w:noProof/>
                <w:webHidden/>
              </w:rPr>
              <w:fldChar w:fldCharType="separate"/>
            </w:r>
            <w:r w:rsidR="002249DB">
              <w:rPr>
                <w:noProof/>
                <w:webHidden/>
              </w:rPr>
              <w:t>30</w:t>
            </w:r>
            <w:r w:rsidR="00FA763D">
              <w:rPr>
                <w:noProof/>
                <w:webHidden/>
              </w:rPr>
              <w:fldChar w:fldCharType="end"/>
            </w:r>
          </w:hyperlink>
        </w:p>
        <w:p w14:paraId="388AD202" w14:textId="045C72B8" w:rsidR="00FA763D" w:rsidRDefault="00086224">
          <w:pPr>
            <w:pStyle w:val="TOC2"/>
            <w:tabs>
              <w:tab w:val="left" w:pos="880"/>
            </w:tabs>
            <w:rPr>
              <w:rFonts w:asciiTheme="minorHAnsi" w:eastAsiaTheme="minorEastAsia" w:hAnsiTheme="minorHAnsi" w:cstheme="minorBidi"/>
              <w:b w:val="0"/>
              <w:bCs w:val="0"/>
              <w:noProof/>
              <w:color w:val="auto"/>
              <w:sz w:val="24"/>
              <w:szCs w:val="24"/>
              <w:lang w:eastAsia="en-GB"/>
            </w:rPr>
          </w:pPr>
          <w:hyperlink w:anchor="_Toc89241809" w:history="1">
            <w:r w:rsidR="00FA763D" w:rsidRPr="008D65DC">
              <w:rPr>
                <w:rStyle w:val="Hyperlink"/>
                <w:noProof/>
              </w:rPr>
              <w:t>3.5</w:t>
            </w:r>
            <w:r w:rsidR="00FA763D">
              <w:rPr>
                <w:rFonts w:asciiTheme="minorHAnsi" w:eastAsiaTheme="minorEastAsia" w:hAnsiTheme="minorHAnsi" w:cstheme="minorBidi"/>
                <w:b w:val="0"/>
                <w:bCs w:val="0"/>
                <w:noProof/>
                <w:color w:val="auto"/>
                <w:sz w:val="24"/>
                <w:szCs w:val="24"/>
                <w:lang w:eastAsia="en-GB"/>
              </w:rPr>
              <w:tab/>
            </w:r>
            <w:r w:rsidR="00FA763D" w:rsidRPr="008D65DC">
              <w:rPr>
                <w:rStyle w:val="Hyperlink"/>
                <w:noProof/>
              </w:rPr>
              <w:t>Safety</w:t>
            </w:r>
            <w:r w:rsidR="00FA763D">
              <w:rPr>
                <w:noProof/>
                <w:webHidden/>
              </w:rPr>
              <w:tab/>
            </w:r>
            <w:r w:rsidR="00FA763D">
              <w:rPr>
                <w:noProof/>
                <w:webHidden/>
              </w:rPr>
              <w:fldChar w:fldCharType="begin"/>
            </w:r>
            <w:r w:rsidR="00FA763D">
              <w:rPr>
                <w:noProof/>
                <w:webHidden/>
              </w:rPr>
              <w:instrText xml:space="preserve"> PAGEREF _Toc89241809 \h </w:instrText>
            </w:r>
            <w:r w:rsidR="00FA763D">
              <w:rPr>
                <w:noProof/>
                <w:webHidden/>
              </w:rPr>
            </w:r>
            <w:r w:rsidR="00FA763D">
              <w:rPr>
                <w:noProof/>
                <w:webHidden/>
              </w:rPr>
              <w:fldChar w:fldCharType="separate"/>
            </w:r>
            <w:r w:rsidR="002249DB">
              <w:rPr>
                <w:noProof/>
                <w:webHidden/>
              </w:rPr>
              <w:t>35</w:t>
            </w:r>
            <w:r w:rsidR="00FA763D">
              <w:rPr>
                <w:noProof/>
                <w:webHidden/>
              </w:rPr>
              <w:fldChar w:fldCharType="end"/>
            </w:r>
          </w:hyperlink>
        </w:p>
        <w:p w14:paraId="40A77702" w14:textId="2C06A0AC" w:rsidR="00FA763D" w:rsidRDefault="00086224">
          <w:pPr>
            <w:pStyle w:val="TOC2"/>
            <w:tabs>
              <w:tab w:val="left" w:pos="880"/>
            </w:tabs>
            <w:rPr>
              <w:rFonts w:asciiTheme="minorHAnsi" w:eastAsiaTheme="minorEastAsia" w:hAnsiTheme="minorHAnsi" w:cstheme="minorBidi"/>
              <w:b w:val="0"/>
              <w:bCs w:val="0"/>
              <w:noProof/>
              <w:color w:val="auto"/>
              <w:sz w:val="24"/>
              <w:szCs w:val="24"/>
              <w:lang w:eastAsia="en-GB"/>
            </w:rPr>
          </w:pPr>
          <w:hyperlink w:anchor="_Toc89241810" w:history="1">
            <w:r w:rsidR="00FA763D" w:rsidRPr="008D65DC">
              <w:rPr>
                <w:rStyle w:val="Hyperlink"/>
                <w:noProof/>
              </w:rPr>
              <w:t>3.6</w:t>
            </w:r>
            <w:r w:rsidR="00FA763D">
              <w:rPr>
                <w:rFonts w:asciiTheme="minorHAnsi" w:eastAsiaTheme="minorEastAsia" w:hAnsiTheme="minorHAnsi" w:cstheme="minorBidi"/>
                <w:b w:val="0"/>
                <w:bCs w:val="0"/>
                <w:noProof/>
                <w:color w:val="auto"/>
                <w:sz w:val="24"/>
                <w:szCs w:val="24"/>
                <w:lang w:eastAsia="en-GB"/>
              </w:rPr>
              <w:tab/>
            </w:r>
            <w:r w:rsidR="00FA763D" w:rsidRPr="008D65DC">
              <w:rPr>
                <w:rStyle w:val="Hyperlink"/>
                <w:noProof/>
              </w:rPr>
              <w:t>Priority</w:t>
            </w:r>
            <w:r w:rsidR="00FA763D">
              <w:rPr>
                <w:noProof/>
                <w:webHidden/>
              </w:rPr>
              <w:tab/>
            </w:r>
            <w:r w:rsidR="00FA763D">
              <w:rPr>
                <w:noProof/>
                <w:webHidden/>
              </w:rPr>
              <w:fldChar w:fldCharType="begin"/>
            </w:r>
            <w:r w:rsidR="00FA763D">
              <w:rPr>
                <w:noProof/>
                <w:webHidden/>
              </w:rPr>
              <w:instrText xml:space="preserve"> PAGEREF _Toc89241810 \h </w:instrText>
            </w:r>
            <w:r w:rsidR="00FA763D">
              <w:rPr>
                <w:noProof/>
                <w:webHidden/>
              </w:rPr>
            </w:r>
            <w:r w:rsidR="00FA763D">
              <w:rPr>
                <w:noProof/>
                <w:webHidden/>
              </w:rPr>
              <w:fldChar w:fldCharType="separate"/>
            </w:r>
            <w:r w:rsidR="002249DB">
              <w:rPr>
                <w:noProof/>
                <w:webHidden/>
              </w:rPr>
              <w:t>36</w:t>
            </w:r>
            <w:r w:rsidR="00FA763D">
              <w:rPr>
                <w:noProof/>
                <w:webHidden/>
              </w:rPr>
              <w:fldChar w:fldCharType="end"/>
            </w:r>
          </w:hyperlink>
        </w:p>
        <w:p w14:paraId="738D7139" w14:textId="06F05BF4" w:rsidR="00FA763D" w:rsidRDefault="00086224">
          <w:pPr>
            <w:pStyle w:val="TOC2"/>
            <w:tabs>
              <w:tab w:val="left" w:pos="880"/>
            </w:tabs>
            <w:rPr>
              <w:rFonts w:asciiTheme="minorHAnsi" w:eastAsiaTheme="minorEastAsia" w:hAnsiTheme="minorHAnsi" w:cstheme="minorBidi"/>
              <w:b w:val="0"/>
              <w:bCs w:val="0"/>
              <w:noProof/>
              <w:color w:val="auto"/>
              <w:sz w:val="24"/>
              <w:szCs w:val="24"/>
              <w:lang w:eastAsia="en-GB"/>
            </w:rPr>
          </w:pPr>
          <w:hyperlink w:anchor="_Toc89241811" w:history="1">
            <w:r w:rsidR="00FA763D" w:rsidRPr="008D65DC">
              <w:rPr>
                <w:rStyle w:val="Hyperlink"/>
                <w:noProof/>
              </w:rPr>
              <w:t>3.7</w:t>
            </w:r>
            <w:r w:rsidR="00FA763D">
              <w:rPr>
                <w:rFonts w:asciiTheme="minorHAnsi" w:eastAsiaTheme="minorEastAsia" w:hAnsiTheme="minorHAnsi" w:cstheme="minorBidi"/>
                <w:b w:val="0"/>
                <w:bCs w:val="0"/>
                <w:noProof/>
                <w:color w:val="auto"/>
                <w:sz w:val="24"/>
                <w:szCs w:val="24"/>
                <w:lang w:eastAsia="en-GB"/>
              </w:rPr>
              <w:tab/>
            </w:r>
            <w:r w:rsidR="00FA763D" w:rsidRPr="008D65DC">
              <w:rPr>
                <w:rStyle w:val="Hyperlink"/>
                <w:noProof/>
              </w:rPr>
              <w:t>Summary of all proposed indicators</w:t>
            </w:r>
            <w:r w:rsidR="00FA763D">
              <w:rPr>
                <w:noProof/>
                <w:webHidden/>
              </w:rPr>
              <w:tab/>
            </w:r>
            <w:r w:rsidR="00FA763D">
              <w:rPr>
                <w:noProof/>
                <w:webHidden/>
              </w:rPr>
              <w:fldChar w:fldCharType="begin"/>
            </w:r>
            <w:r w:rsidR="00FA763D">
              <w:rPr>
                <w:noProof/>
                <w:webHidden/>
              </w:rPr>
              <w:instrText xml:space="preserve"> PAGEREF _Toc89241811 \h </w:instrText>
            </w:r>
            <w:r w:rsidR="00FA763D">
              <w:rPr>
                <w:noProof/>
                <w:webHidden/>
              </w:rPr>
            </w:r>
            <w:r w:rsidR="00FA763D">
              <w:rPr>
                <w:noProof/>
                <w:webHidden/>
              </w:rPr>
              <w:fldChar w:fldCharType="separate"/>
            </w:r>
            <w:r w:rsidR="002249DB">
              <w:rPr>
                <w:noProof/>
                <w:webHidden/>
              </w:rPr>
              <w:t>38</w:t>
            </w:r>
            <w:r w:rsidR="00FA763D">
              <w:rPr>
                <w:noProof/>
                <w:webHidden/>
              </w:rPr>
              <w:fldChar w:fldCharType="end"/>
            </w:r>
          </w:hyperlink>
        </w:p>
        <w:p w14:paraId="143D8E52" w14:textId="15298C44" w:rsidR="00FA763D" w:rsidRDefault="00086224">
          <w:pPr>
            <w:pStyle w:val="TOC1"/>
            <w:rPr>
              <w:rFonts w:asciiTheme="minorHAnsi" w:eastAsiaTheme="minorEastAsia" w:hAnsiTheme="minorHAnsi" w:cstheme="minorBidi"/>
              <w:b w:val="0"/>
              <w:bCs w:val="0"/>
              <w:i w:val="0"/>
              <w:iCs w:val="0"/>
              <w:noProof/>
              <w:color w:val="auto"/>
              <w:lang w:eastAsia="en-GB"/>
            </w:rPr>
          </w:pPr>
          <w:hyperlink w:anchor="_Toc89241812" w:history="1">
            <w:r w:rsidR="00FA763D" w:rsidRPr="008D65DC">
              <w:rPr>
                <w:rStyle w:val="Hyperlink"/>
                <w:noProof/>
              </w:rPr>
              <w:t>4</w:t>
            </w:r>
            <w:r w:rsidR="00FA763D">
              <w:rPr>
                <w:rFonts w:asciiTheme="minorHAnsi" w:eastAsiaTheme="minorEastAsia" w:hAnsiTheme="minorHAnsi" w:cstheme="minorBidi"/>
                <w:b w:val="0"/>
                <w:bCs w:val="0"/>
                <w:i w:val="0"/>
                <w:iCs w:val="0"/>
                <w:noProof/>
                <w:color w:val="auto"/>
                <w:lang w:eastAsia="en-GB"/>
              </w:rPr>
              <w:tab/>
            </w:r>
            <w:r w:rsidR="00FA763D" w:rsidRPr="008D65DC">
              <w:rPr>
                <w:rStyle w:val="Hyperlink"/>
                <w:noProof/>
              </w:rPr>
              <w:t>References</w:t>
            </w:r>
            <w:r w:rsidR="00FA763D">
              <w:rPr>
                <w:noProof/>
                <w:webHidden/>
              </w:rPr>
              <w:tab/>
            </w:r>
            <w:r w:rsidR="00FA763D">
              <w:rPr>
                <w:noProof/>
                <w:webHidden/>
              </w:rPr>
              <w:fldChar w:fldCharType="begin"/>
            </w:r>
            <w:r w:rsidR="00FA763D">
              <w:rPr>
                <w:noProof/>
                <w:webHidden/>
              </w:rPr>
              <w:instrText xml:space="preserve"> PAGEREF _Toc89241812 \h </w:instrText>
            </w:r>
            <w:r w:rsidR="00FA763D">
              <w:rPr>
                <w:noProof/>
                <w:webHidden/>
              </w:rPr>
            </w:r>
            <w:r w:rsidR="00FA763D">
              <w:rPr>
                <w:noProof/>
                <w:webHidden/>
              </w:rPr>
              <w:fldChar w:fldCharType="separate"/>
            </w:r>
            <w:r w:rsidR="002249DB">
              <w:rPr>
                <w:noProof/>
                <w:webHidden/>
              </w:rPr>
              <w:t>42</w:t>
            </w:r>
            <w:r w:rsidR="00FA763D">
              <w:rPr>
                <w:noProof/>
                <w:webHidden/>
              </w:rPr>
              <w:fldChar w:fldCharType="end"/>
            </w:r>
          </w:hyperlink>
        </w:p>
        <w:p w14:paraId="679E39EF" w14:textId="1889A7F3" w:rsidR="226EB3DC" w:rsidRPr="0019567E" w:rsidRDefault="00C95402" w:rsidP="0066471C">
          <w:pPr>
            <w:pStyle w:val="TOC2"/>
          </w:pPr>
          <w:r>
            <w:fldChar w:fldCharType="end"/>
          </w:r>
        </w:p>
      </w:sdtContent>
    </w:sdt>
    <w:p w14:paraId="4AA1F4A8" w14:textId="77777777" w:rsidR="003F4B7A" w:rsidRPr="0019567E" w:rsidRDefault="003F4B7A" w:rsidP="003F4B7A">
      <w:pPr>
        <w:pStyle w:val="BodyText"/>
      </w:pPr>
      <w:bookmarkStart w:id="21" w:name="_Toc225321502"/>
      <w:bookmarkStart w:id="22" w:name="_Toc225326001"/>
      <w:bookmarkStart w:id="23" w:name="_Toc225328164"/>
      <w:bookmarkStart w:id="24" w:name="_Toc226435501"/>
      <w:bookmarkStart w:id="25" w:name="_Toc445303329"/>
      <w:bookmarkStart w:id="26" w:name="_Toc445305019"/>
    </w:p>
    <w:p w14:paraId="603B331A" w14:textId="1270ED8D" w:rsidR="00A4045F" w:rsidRPr="0019567E" w:rsidRDefault="00A4045F" w:rsidP="00B7435F"/>
    <w:p w14:paraId="5A244D40" w14:textId="77777777" w:rsidR="00A4045F" w:rsidRPr="0019567E" w:rsidRDefault="00A4045F" w:rsidP="00A4045F">
      <w:pPr>
        <w:pStyle w:val="Header"/>
      </w:pPr>
      <w:r w:rsidRPr="0019567E">
        <w:t>List of Tables</w:t>
      </w:r>
    </w:p>
    <w:p w14:paraId="2EB8A6F5" w14:textId="173A2ABF" w:rsidR="00FA763D" w:rsidRDefault="00A4045F">
      <w:pPr>
        <w:pStyle w:val="TableofFigures"/>
        <w:tabs>
          <w:tab w:val="right" w:leader="dot" w:pos="9060"/>
        </w:tabs>
        <w:rPr>
          <w:rFonts w:asciiTheme="minorHAnsi" w:eastAsiaTheme="minorEastAsia" w:hAnsiTheme="minorHAnsi" w:cstheme="minorBidi"/>
          <w:noProof/>
          <w:color w:val="auto"/>
          <w:sz w:val="24"/>
          <w:szCs w:val="24"/>
          <w:lang w:eastAsia="en-GB"/>
        </w:rPr>
      </w:pPr>
      <w:r w:rsidRPr="0019567E">
        <w:fldChar w:fldCharType="begin"/>
      </w:r>
      <w:r w:rsidRPr="0019567E">
        <w:instrText xml:space="preserve"> TOC \h \z \c "Table" </w:instrText>
      </w:r>
      <w:r w:rsidRPr="0019567E">
        <w:fldChar w:fldCharType="separate"/>
      </w:r>
      <w:hyperlink w:anchor="_Toc89241813" w:history="1">
        <w:r w:rsidR="00FA763D" w:rsidRPr="00300434">
          <w:rPr>
            <w:rStyle w:val="Hyperlink"/>
            <w:noProof/>
          </w:rPr>
          <w:t>Table 1. Average and Maximum instantaneous traffic densities for different traffic scenarios</w:t>
        </w:r>
        <w:r w:rsidR="00FA763D">
          <w:rPr>
            <w:noProof/>
            <w:webHidden/>
          </w:rPr>
          <w:tab/>
        </w:r>
        <w:r w:rsidR="00FA763D">
          <w:rPr>
            <w:noProof/>
            <w:webHidden/>
          </w:rPr>
          <w:fldChar w:fldCharType="begin"/>
        </w:r>
        <w:r w:rsidR="00FA763D">
          <w:rPr>
            <w:noProof/>
            <w:webHidden/>
          </w:rPr>
          <w:instrText xml:space="preserve"> PAGEREF _Toc89241813 \h </w:instrText>
        </w:r>
        <w:r w:rsidR="00FA763D">
          <w:rPr>
            <w:noProof/>
            <w:webHidden/>
          </w:rPr>
        </w:r>
        <w:r w:rsidR="00FA763D">
          <w:rPr>
            <w:noProof/>
            <w:webHidden/>
          </w:rPr>
          <w:fldChar w:fldCharType="separate"/>
        </w:r>
        <w:r w:rsidR="002249DB">
          <w:rPr>
            <w:noProof/>
            <w:webHidden/>
          </w:rPr>
          <w:t>15</w:t>
        </w:r>
        <w:r w:rsidR="00FA763D">
          <w:rPr>
            <w:noProof/>
            <w:webHidden/>
          </w:rPr>
          <w:fldChar w:fldCharType="end"/>
        </w:r>
      </w:hyperlink>
    </w:p>
    <w:p w14:paraId="7CE9E32F" w14:textId="20E11EC0" w:rsidR="00FA763D" w:rsidRDefault="00086224">
      <w:pPr>
        <w:pStyle w:val="TableofFigures"/>
        <w:tabs>
          <w:tab w:val="right" w:leader="dot" w:pos="9060"/>
        </w:tabs>
        <w:rPr>
          <w:rFonts w:asciiTheme="minorHAnsi" w:eastAsiaTheme="minorEastAsia" w:hAnsiTheme="minorHAnsi" w:cstheme="minorBidi"/>
          <w:noProof/>
          <w:color w:val="auto"/>
          <w:sz w:val="24"/>
          <w:szCs w:val="24"/>
          <w:lang w:eastAsia="en-GB"/>
        </w:rPr>
      </w:pPr>
      <w:hyperlink w:anchor="_Toc89241814" w:history="1">
        <w:r w:rsidR="00FA763D" w:rsidRPr="00300434">
          <w:rPr>
            <w:rStyle w:val="Hyperlink"/>
            <w:noProof/>
          </w:rPr>
          <w:t>Table 2. Traffic mix proportions.</w:t>
        </w:r>
        <w:r w:rsidR="00FA763D">
          <w:rPr>
            <w:noProof/>
            <w:webHidden/>
          </w:rPr>
          <w:tab/>
        </w:r>
        <w:r w:rsidR="00FA763D">
          <w:rPr>
            <w:noProof/>
            <w:webHidden/>
          </w:rPr>
          <w:fldChar w:fldCharType="begin"/>
        </w:r>
        <w:r w:rsidR="00FA763D">
          <w:rPr>
            <w:noProof/>
            <w:webHidden/>
          </w:rPr>
          <w:instrText xml:space="preserve"> PAGEREF _Toc89241814 \h </w:instrText>
        </w:r>
        <w:r w:rsidR="00FA763D">
          <w:rPr>
            <w:noProof/>
            <w:webHidden/>
          </w:rPr>
        </w:r>
        <w:r w:rsidR="00FA763D">
          <w:rPr>
            <w:noProof/>
            <w:webHidden/>
          </w:rPr>
          <w:fldChar w:fldCharType="separate"/>
        </w:r>
        <w:r w:rsidR="002249DB">
          <w:rPr>
            <w:noProof/>
            <w:webHidden/>
          </w:rPr>
          <w:t>17</w:t>
        </w:r>
        <w:r w:rsidR="00FA763D">
          <w:rPr>
            <w:noProof/>
            <w:webHidden/>
          </w:rPr>
          <w:fldChar w:fldCharType="end"/>
        </w:r>
      </w:hyperlink>
    </w:p>
    <w:p w14:paraId="33BD8EA4" w14:textId="09252D2D" w:rsidR="00FA763D" w:rsidRDefault="00086224">
      <w:pPr>
        <w:pStyle w:val="TableofFigures"/>
        <w:tabs>
          <w:tab w:val="right" w:leader="dot" w:pos="9060"/>
        </w:tabs>
        <w:rPr>
          <w:rFonts w:asciiTheme="minorHAnsi" w:eastAsiaTheme="minorEastAsia" w:hAnsiTheme="minorHAnsi" w:cstheme="minorBidi"/>
          <w:noProof/>
          <w:color w:val="auto"/>
          <w:sz w:val="24"/>
          <w:szCs w:val="24"/>
          <w:lang w:eastAsia="en-GB"/>
        </w:rPr>
      </w:pPr>
      <w:hyperlink w:anchor="_Toc89241815" w:history="1">
        <w:r w:rsidR="00FA763D" w:rsidRPr="00300434">
          <w:rPr>
            <w:rStyle w:val="Hyperlink"/>
            <w:noProof/>
          </w:rPr>
          <w:t>Table 3. Summary of the indicator proposed in the Metropolis 2</w:t>
        </w:r>
        <w:r w:rsidR="00FA763D">
          <w:rPr>
            <w:noProof/>
            <w:webHidden/>
          </w:rPr>
          <w:tab/>
        </w:r>
        <w:r w:rsidR="00FA763D">
          <w:rPr>
            <w:noProof/>
            <w:webHidden/>
          </w:rPr>
          <w:fldChar w:fldCharType="begin"/>
        </w:r>
        <w:r w:rsidR="00FA763D">
          <w:rPr>
            <w:noProof/>
            <w:webHidden/>
          </w:rPr>
          <w:instrText xml:space="preserve"> PAGEREF _Toc89241815 \h </w:instrText>
        </w:r>
        <w:r w:rsidR="00FA763D">
          <w:rPr>
            <w:noProof/>
            <w:webHidden/>
          </w:rPr>
        </w:r>
        <w:r w:rsidR="00FA763D">
          <w:rPr>
            <w:noProof/>
            <w:webHidden/>
          </w:rPr>
          <w:fldChar w:fldCharType="separate"/>
        </w:r>
        <w:r w:rsidR="002249DB">
          <w:rPr>
            <w:noProof/>
            <w:webHidden/>
          </w:rPr>
          <w:t>38</w:t>
        </w:r>
        <w:r w:rsidR="00FA763D">
          <w:rPr>
            <w:noProof/>
            <w:webHidden/>
          </w:rPr>
          <w:fldChar w:fldCharType="end"/>
        </w:r>
      </w:hyperlink>
    </w:p>
    <w:p w14:paraId="3DB4842A" w14:textId="0A15FA21" w:rsidR="00A4045F" w:rsidRPr="0019567E" w:rsidRDefault="00A4045F" w:rsidP="00B7435F">
      <w:r w:rsidRPr="0019567E">
        <w:fldChar w:fldCharType="end"/>
      </w:r>
    </w:p>
    <w:p w14:paraId="513F1905" w14:textId="77777777" w:rsidR="00A4045F" w:rsidRPr="0019567E" w:rsidRDefault="00A4045F" w:rsidP="00A4045F">
      <w:pPr>
        <w:pStyle w:val="Header"/>
      </w:pPr>
      <w:r w:rsidRPr="0019567E">
        <w:t>List of Figures</w:t>
      </w:r>
    </w:p>
    <w:p w14:paraId="7F441F1F" w14:textId="04FEEE43" w:rsidR="00FA763D" w:rsidRDefault="002E3DF6">
      <w:pPr>
        <w:pStyle w:val="TableofFigures"/>
        <w:tabs>
          <w:tab w:val="right" w:leader="dot" w:pos="9060"/>
        </w:tabs>
        <w:rPr>
          <w:rFonts w:asciiTheme="minorHAnsi" w:eastAsiaTheme="minorEastAsia" w:hAnsiTheme="minorHAnsi" w:cstheme="minorBidi"/>
          <w:noProof/>
          <w:color w:val="auto"/>
          <w:sz w:val="24"/>
          <w:szCs w:val="24"/>
          <w:lang w:eastAsia="en-GB"/>
        </w:rPr>
      </w:pPr>
      <w:r w:rsidRPr="0019567E">
        <w:fldChar w:fldCharType="begin"/>
      </w:r>
      <w:r w:rsidRPr="0019567E">
        <w:instrText xml:space="preserve"> TOC \h \z \c "Figure" </w:instrText>
      </w:r>
      <w:r w:rsidRPr="0019567E">
        <w:fldChar w:fldCharType="separate"/>
      </w:r>
      <w:hyperlink w:anchor="_Toc89241816" w:history="1">
        <w:r w:rsidR="00FA763D" w:rsidRPr="00774CA1">
          <w:rPr>
            <w:rStyle w:val="Hyperlink"/>
            <w:noProof/>
          </w:rPr>
          <w:t>Figure 1. Metropolis 2 concepts</w:t>
        </w:r>
        <w:r w:rsidR="00FA763D">
          <w:rPr>
            <w:noProof/>
            <w:webHidden/>
          </w:rPr>
          <w:tab/>
        </w:r>
        <w:r w:rsidR="00FA763D">
          <w:rPr>
            <w:noProof/>
            <w:webHidden/>
          </w:rPr>
          <w:fldChar w:fldCharType="begin"/>
        </w:r>
        <w:r w:rsidR="00FA763D">
          <w:rPr>
            <w:noProof/>
            <w:webHidden/>
          </w:rPr>
          <w:instrText xml:space="preserve"> PAGEREF _Toc89241816 \h </w:instrText>
        </w:r>
        <w:r w:rsidR="00FA763D">
          <w:rPr>
            <w:noProof/>
            <w:webHidden/>
          </w:rPr>
        </w:r>
        <w:r w:rsidR="00FA763D">
          <w:rPr>
            <w:noProof/>
            <w:webHidden/>
          </w:rPr>
          <w:fldChar w:fldCharType="separate"/>
        </w:r>
        <w:r w:rsidR="002249DB">
          <w:rPr>
            <w:noProof/>
            <w:webHidden/>
          </w:rPr>
          <w:t>7</w:t>
        </w:r>
        <w:r w:rsidR="00FA763D">
          <w:rPr>
            <w:noProof/>
            <w:webHidden/>
          </w:rPr>
          <w:fldChar w:fldCharType="end"/>
        </w:r>
      </w:hyperlink>
    </w:p>
    <w:p w14:paraId="736ADCFF" w14:textId="077B1DAB" w:rsidR="00FA763D" w:rsidRDefault="00086224">
      <w:pPr>
        <w:pStyle w:val="TableofFigures"/>
        <w:tabs>
          <w:tab w:val="right" w:leader="dot" w:pos="9060"/>
        </w:tabs>
        <w:rPr>
          <w:rFonts w:asciiTheme="minorHAnsi" w:eastAsiaTheme="minorEastAsia" w:hAnsiTheme="minorHAnsi" w:cstheme="minorBidi"/>
          <w:noProof/>
          <w:color w:val="auto"/>
          <w:sz w:val="24"/>
          <w:szCs w:val="24"/>
          <w:lang w:eastAsia="en-GB"/>
        </w:rPr>
      </w:pPr>
      <w:hyperlink w:anchor="_Toc89241817" w:history="1">
        <w:r w:rsidR="00FA763D" w:rsidRPr="00774CA1">
          <w:rPr>
            <w:rStyle w:val="Hyperlink"/>
            <w:noProof/>
          </w:rPr>
          <w:t>Figure 2. WP3 position and interrelation with other work packages</w:t>
        </w:r>
        <w:r w:rsidR="00FA763D">
          <w:rPr>
            <w:noProof/>
            <w:webHidden/>
          </w:rPr>
          <w:tab/>
        </w:r>
        <w:r w:rsidR="00FA763D">
          <w:rPr>
            <w:noProof/>
            <w:webHidden/>
          </w:rPr>
          <w:fldChar w:fldCharType="begin"/>
        </w:r>
        <w:r w:rsidR="00FA763D">
          <w:rPr>
            <w:noProof/>
            <w:webHidden/>
          </w:rPr>
          <w:instrText xml:space="preserve"> PAGEREF _Toc89241817 \h </w:instrText>
        </w:r>
        <w:r w:rsidR="00FA763D">
          <w:rPr>
            <w:noProof/>
            <w:webHidden/>
          </w:rPr>
        </w:r>
        <w:r w:rsidR="00FA763D">
          <w:rPr>
            <w:noProof/>
            <w:webHidden/>
          </w:rPr>
          <w:fldChar w:fldCharType="separate"/>
        </w:r>
        <w:r w:rsidR="002249DB">
          <w:rPr>
            <w:noProof/>
            <w:webHidden/>
          </w:rPr>
          <w:t>8</w:t>
        </w:r>
        <w:r w:rsidR="00FA763D">
          <w:rPr>
            <w:noProof/>
            <w:webHidden/>
          </w:rPr>
          <w:fldChar w:fldCharType="end"/>
        </w:r>
      </w:hyperlink>
    </w:p>
    <w:p w14:paraId="65AD22D6" w14:textId="10DEDAF6" w:rsidR="00FA763D" w:rsidRDefault="00086224">
      <w:pPr>
        <w:pStyle w:val="TableofFigures"/>
        <w:tabs>
          <w:tab w:val="right" w:leader="dot" w:pos="9060"/>
        </w:tabs>
        <w:rPr>
          <w:rFonts w:asciiTheme="minorHAnsi" w:eastAsiaTheme="minorEastAsia" w:hAnsiTheme="minorHAnsi" w:cstheme="minorBidi"/>
          <w:noProof/>
          <w:color w:val="auto"/>
          <w:sz w:val="24"/>
          <w:szCs w:val="24"/>
          <w:lang w:eastAsia="en-GB"/>
        </w:rPr>
      </w:pPr>
      <w:hyperlink w:anchor="_Toc89241818" w:history="1">
        <w:r w:rsidR="00FA763D" w:rsidRPr="00774CA1">
          <w:rPr>
            <w:rStyle w:val="Hyperlink"/>
            <w:noProof/>
          </w:rPr>
          <w:t>Figure 3: OSMnx graph</w:t>
        </w:r>
        <w:r w:rsidR="00FA763D">
          <w:rPr>
            <w:noProof/>
            <w:webHidden/>
          </w:rPr>
          <w:tab/>
        </w:r>
        <w:r w:rsidR="00FA763D">
          <w:rPr>
            <w:noProof/>
            <w:webHidden/>
          </w:rPr>
          <w:fldChar w:fldCharType="begin"/>
        </w:r>
        <w:r w:rsidR="00FA763D">
          <w:rPr>
            <w:noProof/>
            <w:webHidden/>
          </w:rPr>
          <w:instrText xml:space="preserve"> PAGEREF _Toc89241818 \h </w:instrText>
        </w:r>
        <w:r w:rsidR="00FA763D">
          <w:rPr>
            <w:noProof/>
            <w:webHidden/>
          </w:rPr>
        </w:r>
        <w:r w:rsidR="00FA763D">
          <w:rPr>
            <w:noProof/>
            <w:webHidden/>
          </w:rPr>
          <w:fldChar w:fldCharType="separate"/>
        </w:r>
        <w:r w:rsidR="002249DB">
          <w:rPr>
            <w:noProof/>
            <w:webHidden/>
          </w:rPr>
          <w:t>10</w:t>
        </w:r>
        <w:r w:rsidR="00FA763D">
          <w:rPr>
            <w:noProof/>
            <w:webHidden/>
          </w:rPr>
          <w:fldChar w:fldCharType="end"/>
        </w:r>
      </w:hyperlink>
    </w:p>
    <w:p w14:paraId="3E1E63DA" w14:textId="46148C23" w:rsidR="00FA763D" w:rsidRDefault="00086224">
      <w:pPr>
        <w:pStyle w:val="TableofFigures"/>
        <w:tabs>
          <w:tab w:val="right" w:leader="dot" w:pos="9060"/>
        </w:tabs>
        <w:rPr>
          <w:rFonts w:asciiTheme="minorHAnsi" w:eastAsiaTheme="minorEastAsia" w:hAnsiTheme="minorHAnsi" w:cstheme="minorBidi"/>
          <w:noProof/>
          <w:color w:val="auto"/>
          <w:sz w:val="24"/>
          <w:szCs w:val="24"/>
          <w:lang w:eastAsia="en-GB"/>
        </w:rPr>
      </w:pPr>
      <w:hyperlink w:anchor="_Toc89241819" w:history="1">
        <w:r w:rsidR="00FA763D" w:rsidRPr="00774CA1">
          <w:rPr>
            <w:rStyle w:val="Hyperlink"/>
            <w:noProof/>
          </w:rPr>
          <w:t>Figure 4: Simplified Street Graph</w:t>
        </w:r>
        <w:r w:rsidR="00FA763D">
          <w:rPr>
            <w:noProof/>
            <w:webHidden/>
          </w:rPr>
          <w:tab/>
        </w:r>
        <w:r w:rsidR="00FA763D">
          <w:rPr>
            <w:noProof/>
            <w:webHidden/>
          </w:rPr>
          <w:fldChar w:fldCharType="begin"/>
        </w:r>
        <w:r w:rsidR="00FA763D">
          <w:rPr>
            <w:noProof/>
            <w:webHidden/>
          </w:rPr>
          <w:instrText xml:space="preserve"> PAGEREF _Toc89241819 \h </w:instrText>
        </w:r>
        <w:r w:rsidR="00FA763D">
          <w:rPr>
            <w:noProof/>
            <w:webHidden/>
          </w:rPr>
        </w:r>
        <w:r w:rsidR="00FA763D">
          <w:rPr>
            <w:noProof/>
            <w:webHidden/>
          </w:rPr>
          <w:fldChar w:fldCharType="separate"/>
        </w:r>
        <w:r w:rsidR="002249DB">
          <w:rPr>
            <w:noProof/>
            <w:webHidden/>
          </w:rPr>
          <w:t>11</w:t>
        </w:r>
        <w:r w:rsidR="00FA763D">
          <w:rPr>
            <w:noProof/>
            <w:webHidden/>
          </w:rPr>
          <w:fldChar w:fldCharType="end"/>
        </w:r>
      </w:hyperlink>
    </w:p>
    <w:p w14:paraId="2EE9828E" w14:textId="462478DC" w:rsidR="00FA763D" w:rsidRDefault="00086224">
      <w:pPr>
        <w:pStyle w:val="TableofFigures"/>
        <w:tabs>
          <w:tab w:val="right" w:leader="dot" w:pos="9060"/>
        </w:tabs>
        <w:rPr>
          <w:rFonts w:asciiTheme="minorHAnsi" w:eastAsiaTheme="minorEastAsia" w:hAnsiTheme="minorHAnsi" w:cstheme="minorBidi"/>
          <w:noProof/>
          <w:color w:val="auto"/>
          <w:sz w:val="24"/>
          <w:szCs w:val="24"/>
          <w:lang w:eastAsia="en-GB"/>
        </w:rPr>
      </w:pPr>
      <w:hyperlink w:anchor="_Toc89241820" w:history="1">
        <w:r w:rsidR="00FA763D" w:rsidRPr="00774CA1">
          <w:rPr>
            <w:rStyle w:val="Hyperlink"/>
            <w:noProof/>
          </w:rPr>
          <w:t>Figure 5. Experimental simulation environment</w:t>
        </w:r>
        <w:r w:rsidR="00FA763D">
          <w:rPr>
            <w:noProof/>
            <w:webHidden/>
          </w:rPr>
          <w:tab/>
        </w:r>
        <w:r w:rsidR="00FA763D">
          <w:rPr>
            <w:noProof/>
            <w:webHidden/>
          </w:rPr>
          <w:fldChar w:fldCharType="begin"/>
        </w:r>
        <w:r w:rsidR="00FA763D">
          <w:rPr>
            <w:noProof/>
            <w:webHidden/>
          </w:rPr>
          <w:instrText xml:space="preserve"> PAGEREF _Toc89241820 \h </w:instrText>
        </w:r>
        <w:r w:rsidR="00FA763D">
          <w:rPr>
            <w:noProof/>
            <w:webHidden/>
          </w:rPr>
        </w:r>
        <w:r w:rsidR="00FA763D">
          <w:rPr>
            <w:noProof/>
            <w:webHidden/>
          </w:rPr>
          <w:fldChar w:fldCharType="separate"/>
        </w:r>
        <w:r w:rsidR="002249DB">
          <w:rPr>
            <w:noProof/>
            <w:webHidden/>
          </w:rPr>
          <w:t>13</w:t>
        </w:r>
        <w:r w:rsidR="00FA763D">
          <w:rPr>
            <w:noProof/>
            <w:webHidden/>
          </w:rPr>
          <w:fldChar w:fldCharType="end"/>
        </w:r>
      </w:hyperlink>
    </w:p>
    <w:p w14:paraId="4F424BB0" w14:textId="50FD9944" w:rsidR="00FA763D" w:rsidRDefault="00086224">
      <w:pPr>
        <w:pStyle w:val="TableofFigures"/>
        <w:tabs>
          <w:tab w:val="right" w:leader="dot" w:pos="9060"/>
        </w:tabs>
        <w:rPr>
          <w:rFonts w:asciiTheme="minorHAnsi" w:eastAsiaTheme="minorEastAsia" w:hAnsiTheme="minorHAnsi" w:cstheme="minorBidi"/>
          <w:noProof/>
          <w:color w:val="auto"/>
          <w:sz w:val="24"/>
          <w:szCs w:val="24"/>
          <w:lang w:eastAsia="en-GB"/>
        </w:rPr>
      </w:pPr>
      <w:hyperlink w:anchor="_Toc89241821" w:history="1">
        <w:r w:rsidR="00FA763D" w:rsidRPr="00774CA1">
          <w:rPr>
            <w:rStyle w:val="Hyperlink"/>
            <w:noProof/>
          </w:rPr>
          <w:t>Figure 6. Constant wind vector within each simulation scenario, different between scenarios</w:t>
        </w:r>
        <w:r w:rsidR="00FA763D">
          <w:rPr>
            <w:noProof/>
            <w:webHidden/>
          </w:rPr>
          <w:tab/>
        </w:r>
        <w:r w:rsidR="00FA763D">
          <w:rPr>
            <w:noProof/>
            <w:webHidden/>
          </w:rPr>
          <w:fldChar w:fldCharType="begin"/>
        </w:r>
        <w:r w:rsidR="00FA763D">
          <w:rPr>
            <w:noProof/>
            <w:webHidden/>
          </w:rPr>
          <w:instrText xml:space="preserve"> PAGEREF _Toc89241821 \h </w:instrText>
        </w:r>
        <w:r w:rsidR="00FA763D">
          <w:rPr>
            <w:noProof/>
            <w:webHidden/>
          </w:rPr>
        </w:r>
        <w:r w:rsidR="00FA763D">
          <w:rPr>
            <w:noProof/>
            <w:webHidden/>
          </w:rPr>
          <w:fldChar w:fldCharType="separate"/>
        </w:r>
        <w:r w:rsidR="002249DB">
          <w:rPr>
            <w:noProof/>
            <w:webHidden/>
          </w:rPr>
          <w:t>16</w:t>
        </w:r>
        <w:r w:rsidR="00FA763D">
          <w:rPr>
            <w:noProof/>
            <w:webHidden/>
          </w:rPr>
          <w:fldChar w:fldCharType="end"/>
        </w:r>
      </w:hyperlink>
    </w:p>
    <w:p w14:paraId="3D5E916E" w14:textId="58FF95AB" w:rsidR="00FA763D" w:rsidRDefault="00086224">
      <w:pPr>
        <w:pStyle w:val="TableofFigures"/>
        <w:tabs>
          <w:tab w:val="right" w:leader="dot" w:pos="9060"/>
        </w:tabs>
        <w:rPr>
          <w:rFonts w:asciiTheme="minorHAnsi" w:eastAsiaTheme="minorEastAsia" w:hAnsiTheme="minorHAnsi" w:cstheme="minorBidi"/>
          <w:noProof/>
          <w:color w:val="auto"/>
          <w:sz w:val="24"/>
          <w:szCs w:val="24"/>
          <w:lang w:eastAsia="en-GB"/>
        </w:rPr>
      </w:pPr>
      <w:hyperlink w:anchor="_Toc89241822" w:history="1">
        <w:r w:rsidR="00FA763D" w:rsidRPr="00774CA1">
          <w:rPr>
            <w:rStyle w:val="Hyperlink"/>
            <w:noProof/>
          </w:rPr>
          <w:t>Figure 7. Wind vector projected on direction of travel</w:t>
        </w:r>
        <w:r w:rsidR="00FA763D">
          <w:rPr>
            <w:noProof/>
            <w:webHidden/>
          </w:rPr>
          <w:tab/>
        </w:r>
        <w:r w:rsidR="00FA763D">
          <w:rPr>
            <w:noProof/>
            <w:webHidden/>
          </w:rPr>
          <w:fldChar w:fldCharType="begin"/>
        </w:r>
        <w:r w:rsidR="00FA763D">
          <w:rPr>
            <w:noProof/>
            <w:webHidden/>
          </w:rPr>
          <w:instrText xml:space="preserve"> PAGEREF _Toc89241822 \h </w:instrText>
        </w:r>
        <w:r w:rsidR="00FA763D">
          <w:rPr>
            <w:noProof/>
            <w:webHidden/>
          </w:rPr>
        </w:r>
        <w:r w:rsidR="00FA763D">
          <w:rPr>
            <w:noProof/>
            <w:webHidden/>
          </w:rPr>
          <w:fldChar w:fldCharType="separate"/>
        </w:r>
        <w:r w:rsidR="002249DB">
          <w:rPr>
            <w:noProof/>
            <w:webHidden/>
          </w:rPr>
          <w:t>16</w:t>
        </w:r>
        <w:r w:rsidR="00FA763D">
          <w:rPr>
            <w:noProof/>
            <w:webHidden/>
          </w:rPr>
          <w:fldChar w:fldCharType="end"/>
        </w:r>
      </w:hyperlink>
    </w:p>
    <w:p w14:paraId="6FFDF16A" w14:textId="6EF07172" w:rsidR="00FA763D" w:rsidRDefault="00086224">
      <w:pPr>
        <w:pStyle w:val="TableofFigures"/>
        <w:tabs>
          <w:tab w:val="right" w:leader="dot" w:pos="9060"/>
        </w:tabs>
        <w:rPr>
          <w:rFonts w:asciiTheme="minorHAnsi" w:eastAsiaTheme="minorEastAsia" w:hAnsiTheme="minorHAnsi" w:cstheme="minorBidi"/>
          <w:noProof/>
          <w:color w:val="auto"/>
          <w:sz w:val="24"/>
          <w:szCs w:val="24"/>
          <w:lang w:eastAsia="en-GB"/>
        </w:rPr>
      </w:pPr>
      <w:hyperlink w:anchor="_Toc89241823" w:history="1">
        <w:r w:rsidR="00FA763D" w:rsidRPr="00774CA1">
          <w:rPr>
            <w:rStyle w:val="Hyperlink"/>
            <w:noProof/>
          </w:rPr>
          <w:t>Figure 8. Metropolis 2 experiment matrix.</w:t>
        </w:r>
        <w:r w:rsidR="00FA763D">
          <w:rPr>
            <w:noProof/>
            <w:webHidden/>
          </w:rPr>
          <w:tab/>
        </w:r>
        <w:r w:rsidR="00FA763D">
          <w:rPr>
            <w:noProof/>
            <w:webHidden/>
          </w:rPr>
          <w:fldChar w:fldCharType="begin"/>
        </w:r>
        <w:r w:rsidR="00FA763D">
          <w:rPr>
            <w:noProof/>
            <w:webHidden/>
          </w:rPr>
          <w:instrText xml:space="preserve"> PAGEREF _Toc89241823 \h </w:instrText>
        </w:r>
        <w:r w:rsidR="00FA763D">
          <w:rPr>
            <w:noProof/>
            <w:webHidden/>
          </w:rPr>
        </w:r>
        <w:r w:rsidR="00FA763D">
          <w:rPr>
            <w:noProof/>
            <w:webHidden/>
          </w:rPr>
          <w:fldChar w:fldCharType="separate"/>
        </w:r>
        <w:r w:rsidR="002249DB">
          <w:rPr>
            <w:noProof/>
            <w:webHidden/>
          </w:rPr>
          <w:t>18</w:t>
        </w:r>
        <w:r w:rsidR="00FA763D">
          <w:rPr>
            <w:noProof/>
            <w:webHidden/>
          </w:rPr>
          <w:fldChar w:fldCharType="end"/>
        </w:r>
      </w:hyperlink>
    </w:p>
    <w:p w14:paraId="7C236225" w14:textId="5646BD19" w:rsidR="00FA763D" w:rsidRDefault="00086224">
      <w:pPr>
        <w:pStyle w:val="TableofFigures"/>
        <w:tabs>
          <w:tab w:val="right" w:leader="dot" w:pos="9060"/>
        </w:tabs>
        <w:rPr>
          <w:rFonts w:asciiTheme="minorHAnsi" w:eastAsiaTheme="minorEastAsia" w:hAnsiTheme="minorHAnsi" w:cstheme="minorBidi"/>
          <w:noProof/>
          <w:color w:val="auto"/>
          <w:sz w:val="24"/>
          <w:szCs w:val="24"/>
          <w:lang w:eastAsia="en-GB"/>
        </w:rPr>
      </w:pPr>
      <w:hyperlink w:anchor="_Toc89241824" w:history="1">
        <w:r w:rsidR="00FA763D" w:rsidRPr="00774CA1">
          <w:rPr>
            <w:rStyle w:val="Hyperlink"/>
            <w:noProof/>
          </w:rPr>
          <w:t>Figure 9. Actual and ideal horizontal path. The origin point is coloured green, the destination point is red.  The actual route is shown blue, while the ideal route is the yellow arrow.</w:t>
        </w:r>
        <w:r w:rsidR="00FA763D">
          <w:rPr>
            <w:noProof/>
            <w:webHidden/>
          </w:rPr>
          <w:tab/>
        </w:r>
        <w:r w:rsidR="00FA763D">
          <w:rPr>
            <w:noProof/>
            <w:webHidden/>
          </w:rPr>
          <w:fldChar w:fldCharType="begin"/>
        </w:r>
        <w:r w:rsidR="00FA763D">
          <w:rPr>
            <w:noProof/>
            <w:webHidden/>
          </w:rPr>
          <w:instrText xml:space="preserve"> PAGEREF _Toc89241824 \h </w:instrText>
        </w:r>
        <w:r w:rsidR="00FA763D">
          <w:rPr>
            <w:noProof/>
            <w:webHidden/>
          </w:rPr>
        </w:r>
        <w:r w:rsidR="00FA763D">
          <w:rPr>
            <w:noProof/>
            <w:webHidden/>
          </w:rPr>
          <w:fldChar w:fldCharType="separate"/>
        </w:r>
        <w:r w:rsidR="002249DB">
          <w:rPr>
            <w:noProof/>
            <w:webHidden/>
          </w:rPr>
          <w:t>27</w:t>
        </w:r>
        <w:r w:rsidR="00FA763D">
          <w:rPr>
            <w:noProof/>
            <w:webHidden/>
          </w:rPr>
          <w:fldChar w:fldCharType="end"/>
        </w:r>
      </w:hyperlink>
    </w:p>
    <w:p w14:paraId="74792258" w14:textId="610BAA35" w:rsidR="00FA763D" w:rsidRDefault="00086224">
      <w:pPr>
        <w:pStyle w:val="TableofFigures"/>
        <w:tabs>
          <w:tab w:val="right" w:leader="dot" w:pos="9060"/>
        </w:tabs>
        <w:rPr>
          <w:rFonts w:asciiTheme="minorHAnsi" w:eastAsiaTheme="minorEastAsia" w:hAnsiTheme="minorHAnsi" w:cstheme="minorBidi"/>
          <w:noProof/>
          <w:color w:val="auto"/>
          <w:sz w:val="24"/>
          <w:szCs w:val="24"/>
          <w:lang w:eastAsia="en-GB"/>
        </w:rPr>
      </w:pPr>
      <w:hyperlink w:anchor="_Toc89241825" w:history="1">
        <w:r w:rsidR="00FA763D" w:rsidRPr="00774CA1">
          <w:rPr>
            <w:rStyle w:val="Hyperlink"/>
            <w:noProof/>
          </w:rPr>
          <w:t>Figure 10. Graph of the altitude for the ideal vertical route (in black) and the actual vertical route (in blue).</w:t>
        </w:r>
        <w:r w:rsidR="00FA763D">
          <w:rPr>
            <w:noProof/>
            <w:webHidden/>
          </w:rPr>
          <w:tab/>
        </w:r>
        <w:r w:rsidR="00FA763D">
          <w:rPr>
            <w:noProof/>
            <w:webHidden/>
          </w:rPr>
          <w:fldChar w:fldCharType="begin"/>
        </w:r>
        <w:r w:rsidR="00FA763D">
          <w:rPr>
            <w:noProof/>
            <w:webHidden/>
          </w:rPr>
          <w:instrText xml:space="preserve"> PAGEREF _Toc89241825 \h </w:instrText>
        </w:r>
        <w:r w:rsidR="00FA763D">
          <w:rPr>
            <w:noProof/>
            <w:webHidden/>
          </w:rPr>
        </w:r>
        <w:r w:rsidR="00FA763D">
          <w:rPr>
            <w:noProof/>
            <w:webHidden/>
          </w:rPr>
          <w:fldChar w:fldCharType="separate"/>
        </w:r>
        <w:r w:rsidR="002249DB">
          <w:rPr>
            <w:noProof/>
            <w:webHidden/>
          </w:rPr>
          <w:t>28</w:t>
        </w:r>
        <w:r w:rsidR="00FA763D">
          <w:rPr>
            <w:noProof/>
            <w:webHidden/>
          </w:rPr>
          <w:fldChar w:fldCharType="end"/>
        </w:r>
      </w:hyperlink>
    </w:p>
    <w:p w14:paraId="66278260" w14:textId="2D5C1887" w:rsidR="00FA763D" w:rsidRDefault="00086224">
      <w:pPr>
        <w:pStyle w:val="TableofFigures"/>
        <w:tabs>
          <w:tab w:val="right" w:leader="dot" w:pos="9060"/>
        </w:tabs>
        <w:rPr>
          <w:rFonts w:asciiTheme="minorHAnsi" w:eastAsiaTheme="minorEastAsia" w:hAnsiTheme="minorHAnsi" w:cstheme="minorBidi"/>
          <w:noProof/>
          <w:color w:val="auto"/>
          <w:sz w:val="24"/>
          <w:szCs w:val="24"/>
          <w:lang w:eastAsia="en-GB"/>
        </w:rPr>
      </w:pPr>
      <w:hyperlink w:anchor="_Toc89241826" w:history="1">
        <w:r w:rsidR="00FA763D" w:rsidRPr="00774CA1">
          <w:rPr>
            <w:rStyle w:val="Hyperlink"/>
            <w:noProof/>
          </w:rPr>
          <w:t>Figure 11. Graph of the ascends for the ideal vertical route (in black) and the actual vertical route (in blue).</w:t>
        </w:r>
        <w:r w:rsidR="00FA763D">
          <w:rPr>
            <w:noProof/>
            <w:webHidden/>
          </w:rPr>
          <w:tab/>
        </w:r>
        <w:r w:rsidR="00FA763D">
          <w:rPr>
            <w:noProof/>
            <w:webHidden/>
          </w:rPr>
          <w:fldChar w:fldCharType="begin"/>
        </w:r>
        <w:r w:rsidR="00FA763D">
          <w:rPr>
            <w:noProof/>
            <w:webHidden/>
          </w:rPr>
          <w:instrText xml:space="preserve"> PAGEREF _Toc89241826 \h </w:instrText>
        </w:r>
        <w:r w:rsidR="00FA763D">
          <w:rPr>
            <w:noProof/>
            <w:webHidden/>
          </w:rPr>
        </w:r>
        <w:r w:rsidR="00FA763D">
          <w:rPr>
            <w:noProof/>
            <w:webHidden/>
          </w:rPr>
          <w:fldChar w:fldCharType="separate"/>
        </w:r>
        <w:r w:rsidR="002249DB">
          <w:rPr>
            <w:noProof/>
            <w:webHidden/>
          </w:rPr>
          <w:t>29</w:t>
        </w:r>
        <w:r w:rsidR="00FA763D">
          <w:rPr>
            <w:noProof/>
            <w:webHidden/>
          </w:rPr>
          <w:fldChar w:fldCharType="end"/>
        </w:r>
      </w:hyperlink>
    </w:p>
    <w:p w14:paraId="14C1992F" w14:textId="61FE0E19" w:rsidR="00FA763D" w:rsidRDefault="00086224">
      <w:pPr>
        <w:pStyle w:val="TableofFigures"/>
        <w:tabs>
          <w:tab w:val="right" w:leader="dot" w:pos="9060"/>
        </w:tabs>
        <w:rPr>
          <w:rFonts w:asciiTheme="minorHAnsi" w:eastAsiaTheme="minorEastAsia" w:hAnsiTheme="minorHAnsi" w:cstheme="minorBidi"/>
          <w:noProof/>
          <w:color w:val="auto"/>
          <w:sz w:val="24"/>
          <w:szCs w:val="24"/>
          <w:lang w:eastAsia="en-GB"/>
        </w:rPr>
      </w:pPr>
      <w:hyperlink w:anchor="_Toc89241827" w:history="1">
        <w:r w:rsidR="00FA763D" w:rsidRPr="00774CA1">
          <w:rPr>
            <w:rStyle w:val="Hyperlink"/>
            <w:noProof/>
          </w:rPr>
          <w:t>Figure 12. Environmental concerns in the UTM (Delahaye, et al., 2014)</w:t>
        </w:r>
        <w:r w:rsidR="00FA763D">
          <w:rPr>
            <w:noProof/>
            <w:webHidden/>
          </w:rPr>
          <w:tab/>
        </w:r>
        <w:r w:rsidR="00FA763D">
          <w:rPr>
            <w:noProof/>
            <w:webHidden/>
          </w:rPr>
          <w:fldChar w:fldCharType="begin"/>
        </w:r>
        <w:r w:rsidR="00FA763D">
          <w:rPr>
            <w:noProof/>
            <w:webHidden/>
          </w:rPr>
          <w:instrText xml:space="preserve"> PAGEREF _Toc89241827 \h </w:instrText>
        </w:r>
        <w:r w:rsidR="00FA763D">
          <w:rPr>
            <w:noProof/>
            <w:webHidden/>
          </w:rPr>
        </w:r>
        <w:r w:rsidR="00FA763D">
          <w:rPr>
            <w:noProof/>
            <w:webHidden/>
          </w:rPr>
          <w:fldChar w:fldCharType="separate"/>
        </w:r>
        <w:r w:rsidR="002249DB">
          <w:rPr>
            <w:noProof/>
            <w:webHidden/>
          </w:rPr>
          <w:t>31</w:t>
        </w:r>
        <w:r w:rsidR="00FA763D">
          <w:rPr>
            <w:noProof/>
            <w:webHidden/>
          </w:rPr>
          <w:fldChar w:fldCharType="end"/>
        </w:r>
      </w:hyperlink>
    </w:p>
    <w:p w14:paraId="621E60A9" w14:textId="5EE3285D" w:rsidR="00FA763D" w:rsidRDefault="00086224">
      <w:pPr>
        <w:pStyle w:val="TableofFigures"/>
        <w:tabs>
          <w:tab w:val="right" w:leader="dot" w:pos="9060"/>
        </w:tabs>
        <w:rPr>
          <w:rFonts w:asciiTheme="minorHAnsi" w:eastAsiaTheme="minorEastAsia" w:hAnsiTheme="minorHAnsi" w:cstheme="minorBidi"/>
          <w:noProof/>
          <w:color w:val="auto"/>
          <w:sz w:val="24"/>
          <w:szCs w:val="24"/>
          <w:lang w:eastAsia="en-GB"/>
        </w:rPr>
      </w:pPr>
      <w:hyperlink w:anchor="_Toc89241828" w:history="1">
        <w:r w:rsidR="00FA763D" w:rsidRPr="00774CA1">
          <w:rPr>
            <w:rStyle w:val="Hyperlink"/>
            <w:noProof/>
          </w:rPr>
          <w:t>Figure 13. Vertical profile example</w:t>
        </w:r>
        <w:r w:rsidR="00FA763D">
          <w:rPr>
            <w:noProof/>
            <w:webHidden/>
          </w:rPr>
          <w:tab/>
        </w:r>
        <w:r w:rsidR="00FA763D">
          <w:rPr>
            <w:noProof/>
            <w:webHidden/>
          </w:rPr>
          <w:fldChar w:fldCharType="begin"/>
        </w:r>
        <w:r w:rsidR="00FA763D">
          <w:rPr>
            <w:noProof/>
            <w:webHidden/>
          </w:rPr>
          <w:instrText xml:space="preserve"> PAGEREF _Toc89241828 \h </w:instrText>
        </w:r>
        <w:r w:rsidR="00FA763D">
          <w:rPr>
            <w:noProof/>
            <w:webHidden/>
          </w:rPr>
        </w:r>
        <w:r w:rsidR="00FA763D">
          <w:rPr>
            <w:noProof/>
            <w:webHidden/>
          </w:rPr>
          <w:fldChar w:fldCharType="separate"/>
        </w:r>
        <w:r w:rsidR="002249DB">
          <w:rPr>
            <w:noProof/>
            <w:webHidden/>
          </w:rPr>
          <w:t>32</w:t>
        </w:r>
        <w:r w:rsidR="00FA763D">
          <w:rPr>
            <w:noProof/>
            <w:webHidden/>
          </w:rPr>
          <w:fldChar w:fldCharType="end"/>
        </w:r>
      </w:hyperlink>
    </w:p>
    <w:p w14:paraId="426F2343" w14:textId="7C3BE5E9" w:rsidR="00FA763D" w:rsidRDefault="00086224">
      <w:pPr>
        <w:pStyle w:val="TableofFigures"/>
        <w:tabs>
          <w:tab w:val="right" w:leader="dot" w:pos="9060"/>
        </w:tabs>
        <w:rPr>
          <w:rFonts w:asciiTheme="minorHAnsi" w:eastAsiaTheme="minorEastAsia" w:hAnsiTheme="minorHAnsi" w:cstheme="minorBidi"/>
          <w:noProof/>
          <w:color w:val="auto"/>
          <w:sz w:val="24"/>
          <w:szCs w:val="24"/>
          <w:lang w:eastAsia="en-GB"/>
        </w:rPr>
      </w:pPr>
      <w:hyperlink w:anchor="_Toc89241829" w:history="1">
        <w:r w:rsidR="00FA763D" w:rsidRPr="00774CA1">
          <w:rPr>
            <w:rStyle w:val="Hyperlink"/>
            <w:noProof/>
          </w:rPr>
          <w:t>Figure 14. Sound intensity reduction with distance</w:t>
        </w:r>
        <w:r w:rsidR="00FA763D">
          <w:rPr>
            <w:noProof/>
            <w:webHidden/>
          </w:rPr>
          <w:tab/>
        </w:r>
        <w:r w:rsidR="00FA763D">
          <w:rPr>
            <w:noProof/>
            <w:webHidden/>
          </w:rPr>
          <w:fldChar w:fldCharType="begin"/>
        </w:r>
        <w:r w:rsidR="00FA763D">
          <w:rPr>
            <w:noProof/>
            <w:webHidden/>
          </w:rPr>
          <w:instrText xml:space="preserve"> PAGEREF _Toc89241829 \h </w:instrText>
        </w:r>
        <w:r w:rsidR="00FA763D">
          <w:rPr>
            <w:noProof/>
            <w:webHidden/>
          </w:rPr>
        </w:r>
        <w:r w:rsidR="00FA763D">
          <w:rPr>
            <w:noProof/>
            <w:webHidden/>
          </w:rPr>
          <w:fldChar w:fldCharType="separate"/>
        </w:r>
        <w:r w:rsidR="002249DB">
          <w:rPr>
            <w:noProof/>
            <w:webHidden/>
          </w:rPr>
          <w:t>33</w:t>
        </w:r>
        <w:r w:rsidR="00FA763D">
          <w:rPr>
            <w:noProof/>
            <w:webHidden/>
          </w:rPr>
          <w:fldChar w:fldCharType="end"/>
        </w:r>
      </w:hyperlink>
    </w:p>
    <w:p w14:paraId="3CA8A273" w14:textId="38299168" w:rsidR="00FA763D" w:rsidRDefault="00086224">
      <w:pPr>
        <w:pStyle w:val="TableofFigures"/>
        <w:tabs>
          <w:tab w:val="right" w:leader="dot" w:pos="9060"/>
        </w:tabs>
        <w:rPr>
          <w:rFonts w:asciiTheme="minorHAnsi" w:eastAsiaTheme="minorEastAsia" w:hAnsiTheme="minorHAnsi" w:cstheme="minorBidi"/>
          <w:noProof/>
          <w:color w:val="auto"/>
          <w:sz w:val="24"/>
          <w:szCs w:val="24"/>
          <w:lang w:eastAsia="en-GB"/>
        </w:rPr>
      </w:pPr>
      <w:hyperlink w:anchor="_Toc89241830" w:history="1">
        <w:r w:rsidR="00FA763D" w:rsidRPr="00774CA1">
          <w:rPr>
            <w:rStyle w:val="Hyperlink"/>
            <w:noProof/>
          </w:rPr>
          <w:t>Figure 15. A conflict is a predicted loss of separation within the look-ahead time.</w:t>
        </w:r>
        <w:r w:rsidR="00FA763D">
          <w:rPr>
            <w:noProof/>
            <w:webHidden/>
          </w:rPr>
          <w:tab/>
        </w:r>
        <w:r w:rsidR="00FA763D">
          <w:rPr>
            <w:noProof/>
            <w:webHidden/>
          </w:rPr>
          <w:fldChar w:fldCharType="begin"/>
        </w:r>
        <w:r w:rsidR="00FA763D">
          <w:rPr>
            <w:noProof/>
            <w:webHidden/>
          </w:rPr>
          <w:instrText xml:space="preserve"> PAGEREF _Toc89241830 \h </w:instrText>
        </w:r>
        <w:r w:rsidR="00FA763D">
          <w:rPr>
            <w:noProof/>
            <w:webHidden/>
          </w:rPr>
        </w:r>
        <w:r w:rsidR="00FA763D">
          <w:rPr>
            <w:noProof/>
            <w:webHidden/>
          </w:rPr>
          <w:fldChar w:fldCharType="separate"/>
        </w:r>
        <w:r w:rsidR="002249DB">
          <w:rPr>
            <w:noProof/>
            <w:webHidden/>
          </w:rPr>
          <w:t>35</w:t>
        </w:r>
        <w:r w:rsidR="00FA763D">
          <w:rPr>
            <w:noProof/>
            <w:webHidden/>
          </w:rPr>
          <w:fldChar w:fldCharType="end"/>
        </w:r>
      </w:hyperlink>
    </w:p>
    <w:p w14:paraId="2C6CD8D7" w14:textId="2141985D" w:rsidR="00FA763D" w:rsidRDefault="00086224">
      <w:pPr>
        <w:pStyle w:val="TableofFigures"/>
        <w:tabs>
          <w:tab w:val="right" w:leader="dot" w:pos="9060"/>
        </w:tabs>
        <w:rPr>
          <w:rFonts w:asciiTheme="minorHAnsi" w:eastAsiaTheme="minorEastAsia" w:hAnsiTheme="minorHAnsi" w:cstheme="minorBidi"/>
          <w:noProof/>
          <w:color w:val="auto"/>
          <w:sz w:val="24"/>
          <w:szCs w:val="24"/>
          <w:lang w:eastAsia="en-GB"/>
        </w:rPr>
      </w:pPr>
      <w:hyperlink w:anchor="_Toc89241831" w:history="1">
        <w:r w:rsidR="00FA763D" w:rsidRPr="00774CA1">
          <w:rPr>
            <w:rStyle w:val="Hyperlink"/>
            <w:noProof/>
          </w:rPr>
          <w:t>Figure 16. An intrusion occurs when the distance between two aircraft is smaller than the separation margin (protection zone radius Rpz).</w:t>
        </w:r>
        <w:r w:rsidR="00FA763D">
          <w:rPr>
            <w:noProof/>
            <w:webHidden/>
          </w:rPr>
          <w:tab/>
        </w:r>
        <w:r w:rsidR="00FA763D">
          <w:rPr>
            <w:noProof/>
            <w:webHidden/>
          </w:rPr>
          <w:fldChar w:fldCharType="begin"/>
        </w:r>
        <w:r w:rsidR="00FA763D">
          <w:rPr>
            <w:noProof/>
            <w:webHidden/>
          </w:rPr>
          <w:instrText xml:space="preserve"> PAGEREF _Toc89241831 \h </w:instrText>
        </w:r>
        <w:r w:rsidR="00FA763D">
          <w:rPr>
            <w:noProof/>
            <w:webHidden/>
          </w:rPr>
        </w:r>
        <w:r w:rsidR="00FA763D">
          <w:rPr>
            <w:noProof/>
            <w:webHidden/>
          </w:rPr>
          <w:fldChar w:fldCharType="separate"/>
        </w:r>
        <w:r w:rsidR="002249DB">
          <w:rPr>
            <w:noProof/>
            <w:webHidden/>
          </w:rPr>
          <w:t>36</w:t>
        </w:r>
        <w:r w:rsidR="00FA763D">
          <w:rPr>
            <w:noProof/>
            <w:webHidden/>
          </w:rPr>
          <w:fldChar w:fldCharType="end"/>
        </w:r>
      </w:hyperlink>
    </w:p>
    <w:p w14:paraId="3244D366" w14:textId="66C77962" w:rsidR="00B274CA" w:rsidRPr="0019567E" w:rsidRDefault="002E3DF6" w:rsidP="00E47F05">
      <w:r w:rsidRPr="0019567E">
        <w:fldChar w:fldCharType="end"/>
      </w:r>
    </w:p>
    <w:p w14:paraId="156EBFDB" w14:textId="59F73DD3" w:rsidR="00F17626" w:rsidRPr="0019567E" w:rsidRDefault="00F17626" w:rsidP="0013465C">
      <w:pPr>
        <w:pStyle w:val="Heading1"/>
      </w:pPr>
      <w:bookmarkStart w:id="27" w:name="_Toc461985204"/>
      <w:bookmarkStart w:id="28" w:name="_Toc89241794"/>
      <w:bookmarkEnd w:id="21"/>
      <w:bookmarkEnd w:id="22"/>
      <w:bookmarkEnd w:id="23"/>
      <w:bookmarkEnd w:id="24"/>
      <w:bookmarkEnd w:id="25"/>
      <w:bookmarkEnd w:id="26"/>
      <w:r w:rsidRPr="0019567E">
        <w:lastRenderedPageBreak/>
        <w:t>Introduction</w:t>
      </w:r>
      <w:bookmarkEnd w:id="27"/>
      <w:bookmarkEnd w:id="28"/>
    </w:p>
    <w:p w14:paraId="05C44FD3" w14:textId="57046D65" w:rsidR="0042498E" w:rsidRDefault="001C0A19" w:rsidP="00864ED9">
      <w:pPr>
        <w:pStyle w:val="BodyText"/>
      </w:pPr>
      <w:r>
        <w:t xml:space="preserve">The </w:t>
      </w:r>
      <w:r w:rsidR="00864ED9">
        <w:t xml:space="preserve">Metropolis 2 project </w:t>
      </w:r>
      <w:r w:rsidR="0042498E">
        <w:t>seek</w:t>
      </w:r>
      <w:r w:rsidR="001232F1">
        <w:t>s</w:t>
      </w:r>
      <w:r w:rsidR="0042498E">
        <w:t xml:space="preserve"> </w:t>
      </w:r>
      <w:r w:rsidR="00864ED9">
        <w:t>concrete solutions for UTM that are</w:t>
      </w:r>
      <w:r w:rsidR="0042498E">
        <w:t xml:space="preserve"> </w:t>
      </w:r>
      <w:r w:rsidR="00864ED9">
        <w:t>needed to enable high-density urban aerial operations, with a unified approach to the following U-space</w:t>
      </w:r>
      <w:r w:rsidR="0042498E">
        <w:t xml:space="preserve"> </w:t>
      </w:r>
      <w:r w:rsidR="00864ED9">
        <w:t>services: strategic deconfliction, tactical deconfliction, and dynamic capacity management.</w:t>
      </w:r>
    </w:p>
    <w:p w14:paraId="7B5358F9" w14:textId="39130E82" w:rsidR="006F0F18" w:rsidRDefault="00AF7803" w:rsidP="00AF7803">
      <w:pPr>
        <w:pStyle w:val="BodyText"/>
      </w:pPr>
      <w:r>
        <w:t>Several concepts</w:t>
      </w:r>
      <w:r w:rsidR="00506295">
        <w:t xml:space="preserve"> (</w:t>
      </w:r>
      <w:r w:rsidR="00506295">
        <w:fldChar w:fldCharType="begin"/>
      </w:r>
      <w:r w:rsidR="00506295">
        <w:instrText xml:space="preserve"> REF _Ref88491501 \h </w:instrText>
      </w:r>
      <w:r w:rsidR="00506295">
        <w:fldChar w:fldCharType="separate"/>
      </w:r>
      <w:r w:rsidR="00506295">
        <w:t xml:space="preserve">Figure </w:t>
      </w:r>
      <w:r w:rsidR="00506295">
        <w:rPr>
          <w:noProof/>
        </w:rPr>
        <w:t>1</w:t>
      </w:r>
      <w:r w:rsidR="00506295">
        <w:fldChar w:fldCharType="end"/>
      </w:r>
      <w:r w:rsidR="00506295">
        <w:t>)</w:t>
      </w:r>
      <w:r>
        <w:t xml:space="preserve">, differing in how separation is performed (strategic/tactical, ground/air) will be </w:t>
      </w:r>
      <w:r w:rsidR="005813E0">
        <w:t xml:space="preserve">proposed and </w:t>
      </w:r>
      <w:r>
        <w:t>compared using simulations, and the most promising concept will be validated in a real-world demonstration</w:t>
      </w:r>
      <w:r w:rsidR="0036124F">
        <w:t xml:space="preserve"> </w:t>
      </w:r>
      <w:r w:rsidR="005A58E0">
        <w:t>trial</w:t>
      </w:r>
      <w:r>
        <w:t>. The results of Metropolis 2 will contribute towards enabling safe and efficient U-space operations in urban environments.</w:t>
      </w:r>
    </w:p>
    <w:p w14:paraId="73FAC3C9" w14:textId="3A7B1856" w:rsidR="00141CA3" w:rsidRDefault="0036527C" w:rsidP="00AF7803">
      <w:pPr>
        <w:pStyle w:val="BodyText"/>
      </w:pPr>
      <w:r>
        <w:rPr>
          <w:noProof/>
        </w:rPr>
        <w:drawing>
          <wp:inline distT="0" distB="0" distL="0" distR="0" wp14:anchorId="1F616174" wp14:editId="07712F09">
            <wp:extent cx="5759450" cy="2150745"/>
            <wp:effectExtent l="0" t="0" r="0" b="1905"/>
            <wp:docPr id="15" name="Image 15" descr="Une image contenant texte, c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cité&#10;&#10;Description générée automatiquement"/>
                    <pic:cNvPicPr/>
                  </pic:nvPicPr>
                  <pic:blipFill>
                    <a:blip r:embed="rId13"/>
                    <a:stretch>
                      <a:fillRect/>
                    </a:stretch>
                  </pic:blipFill>
                  <pic:spPr>
                    <a:xfrm>
                      <a:off x="0" y="0"/>
                      <a:ext cx="5759450" cy="2150745"/>
                    </a:xfrm>
                    <a:prstGeom prst="rect">
                      <a:avLst/>
                    </a:prstGeom>
                  </pic:spPr>
                </pic:pic>
              </a:graphicData>
            </a:graphic>
          </wp:inline>
        </w:drawing>
      </w:r>
    </w:p>
    <w:p w14:paraId="0216B95E" w14:textId="0C5F6D3D" w:rsidR="0036527C" w:rsidRDefault="0036527C" w:rsidP="00B57BF5">
      <w:pPr>
        <w:pStyle w:val="Caption"/>
        <w:jc w:val="center"/>
      </w:pPr>
      <w:bookmarkStart w:id="29" w:name="_Ref88491501"/>
      <w:bookmarkStart w:id="30" w:name="_Toc89241816"/>
      <w:r>
        <w:t xml:space="preserve">Figure </w:t>
      </w:r>
      <w:r>
        <w:fldChar w:fldCharType="begin"/>
      </w:r>
      <w:r>
        <w:instrText xml:space="preserve"> SEQ Figure \* ARABIC </w:instrText>
      </w:r>
      <w:r>
        <w:fldChar w:fldCharType="separate"/>
      </w:r>
      <w:r w:rsidR="007E6E9E">
        <w:rPr>
          <w:noProof/>
        </w:rPr>
        <w:t>1</w:t>
      </w:r>
      <w:r>
        <w:fldChar w:fldCharType="end"/>
      </w:r>
      <w:bookmarkEnd w:id="29"/>
      <w:r>
        <w:t xml:space="preserve">. </w:t>
      </w:r>
      <w:r w:rsidR="00B57BF5">
        <w:t>Metropolis 2 concepts</w:t>
      </w:r>
      <w:bookmarkEnd w:id="30"/>
    </w:p>
    <w:p w14:paraId="180169A4" w14:textId="51DA9E65" w:rsidR="00021358" w:rsidRDefault="00021358" w:rsidP="00AF7803">
      <w:pPr>
        <w:pStyle w:val="BodyText"/>
      </w:pPr>
      <w:r>
        <w:t>The main project research questions are</w:t>
      </w:r>
      <w:r w:rsidR="00366C81">
        <w:t xml:space="preserve"> as follows. </w:t>
      </w:r>
      <w:r w:rsidR="00F205C8">
        <w:t xml:space="preserve">What is the effect of the deployed separation </w:t>
      </w:r>
      <w:r w:rsidR="00223F6D">
        <w:t xml:space="preserve">and flight management strategy on the urban airspace </w:t>
      </w:r>
      <w:r w:rsidR="00F72081">
        <w:t>performance</w:t>
      </w:r>
      <w:r w:rsidR="00366C81">
        <w:t xml:space="preserve">: </w:t>
      </w:r>
      <w:r w:rsidR="007B6405">
        <w:t>centralised, hybrid and decentralised</w:t>
      </w:r>
      <w:r w:rsidR="00F72081">
        <w:t>?</w:t>
      </w:r>
      <w:r w:rsidR="00223F6D">
        <w:t xml:space="preserve"> What is the effect of each individual component </w:t>
      </w:r>
      <w:r w:rsidR="00F72081">
        <w:t>of the deployed separation and flight management strategy</w:t>
      </w:r>
      <w:r w:rsidR="0065048E">
        <w:t>:</w:t>
      </w:r>
      <w:r w:rsidR="00F72081">
        <w:t xml:space="preserve"> strategic and tactical?</w:t>
      </w:r>
    </w:p>
    <w:p w14:paraId="5BB9C231" w14:textId="2A23D470" w:rsidR="000126C3" w:rsidRDefault="0065048E" w:rsidP="00AF7803">
      <w:pPr>
        <w:pStyle w:val="BodyText"/>
      </w:pPr>
      <w:r>
        <w:t>To answer these questions</w:t>
      </w:r>
      <w:r w:rsidR="00664DDF">
        <w:t xml:space="preserve">, the </w:t>
      </w:r>
      <w:r w:rsidR="00141CA3">
        <w:t>u</w:t>
      </w:r>
      <w:r w:rsidR="00141CA3" w:rsidRPr="00141CA3">
        <w:t>ltimate objective of WP3 is to perform</w:t>
      </w:r>
      <w:r w:rsidR="00DA513F">
        <w:t xml:space="preserve"> comparison and</w:t>
      </w:r>
      <w:r w:rsidR="00141CA3" w:rsidRPr="00141CA3">
        <w:t xml:space="preserve"> trade-off analys</w:t>
      </w:r>
      <w:r w:rsidR="00AB52D3">
        <w:t>e</w:t>
      </w:r>
      <w:r w:rsidR="00141CA3" w:rsidRPr="00141CA3">
        <w:t>s</w:t>
      </w:r>
      <w:r w:rsidR="00141CA3">
        <w:t xml:space="preserve"> </w:t>
      </w:r>
      <w:r w:rsidR="00141CA3" w:rsidRPr="00141CA3">
        <w:t xml:space="preserve">of the different </w:t>
      </w:r>
      <w:del w:id="31" w:author="andrija.vidosavljevic@recherche.enac.fr" w:date="2021-11-30T04:57:00Z">
        <w:r w:rsidR="00141CA3" w:rsidRPr="00141CA3" w:rsidDel="00F67F40">
          <w:delText xml:space="preserve"> </w:delText>
        </w:r>
      </w:del>
      <w:r w:rsidR="00141CA3" w:rsidRPr="00141CA3">
        <w:t>U-space design</w:t>
      </w:r>
      <w:r w:rsidR="00C52A84">
        <w:t xml:space="preserve"> </w:t>
      </w:r>
      <w:r w:rsidR="00C52A84" w:rsidRPr="00141CA3">
        <w:t>concept</w:t>
      </w:r>
      <w:r w:rsidR="00C52A84">
        <w:t>s</w:t>
      </w:r>
      <w:r w:rsidR="00A73F74">
        <w:t xml:space="preserve">, </w:t>
      </w:r>
      <w:r w:rsidR="00627F1A">
        <w:t>and</w:t>
      </w:r>
      <w:r w:rsidR="00A73F74">
        <w:t xml:space="preserve"> to </w:t>
      </w:r>
      <w:r w:rsidR="00141CA3" w:rsidRPr="00141CA3">
        <w:t xml:space="preserve">select the most promising </w:t>
      </w:r>
      <w:r w:rsidR="001F4EC4">
        <w:t>of these concepts</w:t>
      </w:r>
      <w:r w:rsidR="001F4EC4" w:rsidRPr="00141CA3">
        <w:t xml:space="preserve"> </w:t>
      </w:r>
      <w:r w:rsidR="00141CA3" w:rsidRPr="00141CA3">
        <w:t>for the validation phase.</w:t>
      </w:r>
      <w:r w:rsidR="00A73F74">
        <w:t xml:space="preserve"> </w:t>
      </w:r>
      <w:r w:rsidR="00141CA3" w:rsidRPr="00141CA3">
        <w:t>To achieve</w:t>
      </w:r>
      <w:r w:rsidR="00611147">
        <w:t xml:space="preserve"> this,</w:t>
      </w:r>
      <w:r w:rsidR="00141CA3" w:rsidRPr="00141CA3">
        <w:t xml:space="preserve"> the </w:t>
      </w:r>
      <w:r w:rsidR="00511338">
        <w:t xml:space="preserve">work in </w:t>
      </w:r>
      <w:r w:rsidR="00141CA3" w:rsidRPr="00141CA3">
        <w:t>WP3 is organized in 4 tasks</w:t>
      </w:r>
      <w:r w:rsidR="000126C3">
        <w:t>, as</w:t>
      </w:r>
      <w:r w:rsidR="00611147">
        <w:t xml:space="preserve"> shown </w:t>
      </w:r>
      <w:r w:rsidR="000126C3">
        <w:t xml:space="preserve">in </w:t>
      </w:r>
      <w:r w:rsidR="000126C3">
        <w:fldChar w:fldCharType="begin"/>
      </w:r>
      <w:r w:rsidR="000126C3">
        <w:instrText xml:space="preserve"> REF _Ref88491830 \h </w:instrText>
      </w:r>
      <w:r w:rsidR="000126C3">
        <w:fldChar w:fldCharType="separate"/>
      </w:r>
      <w:r w:rsidR="000126C3">
        <w:t xml:space="preserve">Figure </w:t>
      </w:r>
      <w:r w:rsidR="000126C3">
        <w:rPr>
          <w:noProof/>
        </w:rPr>
        <w:t>2</w:t>
      </w:r>
      <w:r w:rsidR="000126C3">
        <w:fldChar w:fldCharType="end"/>
      </w:r>
      <w:r w:rsidR="00141CA3" w:rsidRPr="00141CA3">
        <w:t>:</w:t>
      </w:r>
    </w:p>
    <w:p w14:paraId="2CFA2332" w14:textId="4862867C" w:rsidR="000126C3" w:rsidRDefault="00141CA3" w:rsidP="00455612">
      <w:pPr>
        <w:pStyle w:val="BodyText"/>
        <w:numPr>
          <w:ilvl w:val="0"/>
          <w:numId w:val="11"/>
        </w:numPr>
      </w:pPr>
      <w:r w:rsidRPr="00141CA3">
        <w:t>Task 3.1 –</w:t>
      </w:r>
      <w:r w:rsidR="000126C3">
        <w:t xml:space="preserve"> </w:t>
      </w:r>
      <w:r w:rsidRPr="00141CA3">
        <w:t>Scenario definition</w:t>
      </w:r>
    </w:p>
    <w:p w14:paraId="50FDAB7D" w14:textId="06CE1E03" w:rsidR="000126C3" w:rsidRDefault="00141CA3" w:rsidP="00455612">
      <w:pPr>
        <w:pStyle w:val="BodyText"/>
        <w:numPr>
          <w:ilvl w:val="0"/>
          <w:numId w:val="11"/>
        </w:numPr>
      </w:pPr>
      <w:r w:rsidRPr="00141CA3">
        <w:t>Task 3.2 –</w:t>
      </w:r>
      <w:r w:rsidR="000126C3">
        <w:t xml:space="preserve"> </w:t>
      </w:r>
      <w:r w:rsidRPr="00141CA3">
        <w:t>Metrics definition</w:t>
      </w:r>
    </w:p>
    <w:p w14:paraId="03279F0C" w14:textId="2C622033" w:rsidR="000126C3" w:rsidRDefault="00141CA3" w:rsidP="00455612">
      <w:pPr>
        <w:pStyle w:val="BodyText"/>
        <w:numPr>
          <w:ilvl w:val="0"/>
          <w:numId w:val="11"/>
        </w:numPr>
      </w:pPr>
      <w:r w:rsidRPr="00141CA3">
        <w:t>Task 3.3 –</w:t>
      </w:r>
      <w:r w:rsidR="000126C3">
        <w:t xml:space="preserve"> </w:t>
      </w:r>
      <w:r w:rsidRPr="00141CA3">
        <w:t>Results analysis</w:t>
      </w:r>
    </w:p>
    <w:p w14:paraId="3BFA4B42" w14:textId="4B7A0677" w:rsidR="00AF7803" w:rsidRDefault="00141CA3" w:rsidP="00455612">
      <w:pPr>
        <w:pStyle w:val="BodyText"/>
        <w:numPr>
          <w:ilvl w:val="0"/>
          <w:numId w:val="11"/>
        </w:numPr>
      </w:pPr>
      <w:r w:rsidRPr="00141CA3">
        <w:t>Task 3.4 –</w:t>
      </w:r>
      <w:r w:rsidR="000126C3">
        <w:t xml:space="preserve"> </w:t>
      </w:r>
      <w:r w:rsidRPr="00141CA3">
        <w:t>Trade-off</w:t>
      </w:r>
    </w:p>
    <w:p w14:paraId="48A39CCD" w14:textId="5BE402A1" w:rsidR="00267D3F" w:rsidRDefault="00267D3F" w:rsidP="00913C2A">
      <w:pPr>
        <w:pStyle w:val="BodyText"/>
      </w:pPr>
      <w:r>
        <w:t>B</w:t>
      </w:r>
      <w:r w:rsidR="009076D5">
        <w:t xml:space="preserve">efore </w:t>
      </w:r>
      <w:r w:rsidR="00FB3B93">
        <w:t xml:space="preserve">concept </w:t>
      </w:r>
      <w:r w:rsidR="009076D5">
        <w:t>simulati</w:t>
      </w:r>
      <w:r w:rsidR="00FB3B93">
        <w:t>o</w:t>
      </w:r>
      <w:r w:rsidR="009076D5">
        <w:t>n</w:t>
      </w:r>
      <w:r w:rsidR="00FB3B93">
        <w:t xml:space="preserve"> </w:t>
      </w:r>
      <w:r w:rsidR="009076D5">
        <w:t xml:space="preserve">and </w:t>
      </w:r>
      <w:r w:rsidR="00FB3B93">
        <w:t xml:space="preserve">performance </w:t>
      </w:r>
      <w:r w:rsidR="009076D5">
        <w:t xml:space="preserve">analysis </w:t>
      </w:r>
      <w:r w:rsidR="00913C2A" w:rsidRPr="00141CA3">
        <w:t xml:space="preserve">it </w:t>
      </w:r>
      <w:r>
        <w:t xml:space="preserve">is </w:t>
      </w:r>
      <w:r w:rsidR="00913C2A" w:rsidRPr="00141CA3">
        <w:t>necessary to:</w:t>
      </w:r>
      <w:r w:rsidR="00913C2A">
        <w:t xml:space="preserve"> </w:t>
      </w:r>
    </w:p>
    <w:p w14:paraId="24F718AA" w14:textId="77777777" w:rsidR="00267D3F" w:rsidRDefault="00913C2A" w:rsidP="00455612">
      <w:pPr>
        <w:pStyle w:val="BodyText"/>
        <w:numPr>
          <w:ilvl w:val="0"/>
          <w:numId w:val="12"/>
        </w:numPr>
      </w:pPr>
      <w:r w:rsidRPr="00141CA3">
        <w:t>Develop scenarios that will be used in the simulation trials to test the concepts</w:t>
      </w:r>
      <w:r w:rsidR="00267D3F">
        <w:t>, and</w:t>
      </w:r>
    </w:p>
    <w:p w14:paraId="2B8BF40A" w14:textId="70F16908" w:rsidR="00913C2A" w:rsidRDefault="00913C2A" w:rsidP="00455612">
      <w:pPr>
        <w:pStyle w:val="BodyText"/>
        <w:numPr>
          <w:ilvl w:val="0"/>
          <w:numId w:val="12"/>
        </w:numPr>
      </w:pPr>
      <w:r w:rsidRPr="00141CA3">
        <w:t>Define metrics that would be used to compare the quality of the concepts.</w:t>
      </w:r>
    </w:p>
    <w:p w14:paraId="6C9399A6" w14:textId="428AEC1C" w:rsidR="00361978" w:rsidRDefault="00361978" w:rsidP="00CE2305">
      <w:pPr>
        <w:pStyle w:val="BodyText"/>
      </w:pPr>
      <w:r>
        <w:lastRenderedPageBreak/>
        <w:br/>
      </w:r>
      <w:r w:rsidR="00CE2305">
        <w:t xml:space="preserve">The </w:t>
      </w:r>
      <w:r w:rsidR="005A74F1">
        <w:t>results of these two tasks</w:t>
      </w:r>
      <w:r w:rsidR="00B238A5">
        <w:t xml:space="preserve"> </w:t>
      </w:r>
      <w:r w:rsidR="00FB3B93">
        <w:t xml:space="preserve">are </w:t>
      </w:r>
      <w:r w:rsidR="002968A3">
        <w:t xml:space="preserve">reported in this </w:t>
      </w:r>
      <w:r w:rsidR="00CE2305">
        <w:t>D3.1 report</w:t>
      </w:r>
      <w:r w:rsidR="00BB30EA">
        <w:t xml:space="preserve">. </w:t>
      </w:r>
    </w:p>
    <w:p w14:paraId="2DBBF7C0" w14:textId="45F4AB94" w:rsidR="00C040DF" w:rsidRDefault="00C0639D" w:rsidP="00C0639D">
      <w:pPr>
        <w:pStyle w:val="BodyText"/>
        <w:jc w:val="center"/>
      </w:pPr>
      <w:r>
        <w:rPr>
          <w:noProof/>
        </w:rPr>
        <mc:AlternateContent>
          <mc:Choice Requires="wps">
            <w:drawing>
              <wp:anchor distT="0" distB="0" distL="114300" distR="114300" simplePos="0" relativeHeight="251658242" behindDoc="0" locked="0" layoutInCell="1" allowOverlap="1" wp14:anchorId="56672F38" wp14:editId="5D9BD727">
                <wp:simplePos x="0" y="0"/>
                <wp:positionH relativeFrom="column">
                  <wp:posOffset>1549693</wp:posOffset>
                </wp:positionH>
                <wp:positionV relativeFrom="paragraph">
                  <wp:posOffset>2286782</wp:posOffset>
                </wp:positionV>
                <wp:extent cx="3036277" cy="597876"/>
                <wp:effectExtent l="0" t="0" r="12065" b="12065"/>
                <wp:wrapNone/>
                <wp:docPr id="19" name="Rectangle 19"/>
                <wp:cNvGraphicFramePr/>
                <a:graphic xmlns:a="http://schemas.openxmlformats.org/drawingml/2006/main">
                  <a:graphicData uri="http://schemas.microsoft.com/office/word/2010/wordprocessingShape">
                    <wps:wsp>
                      <wps:cNvSpPr/>
                      <wps:spPr>
                        <a:xfrm>
                          <a:off x="0" y="0"/>
                          <a:ext cx="3036277" cy="5978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14="http://schemas.microsoft.com/office/drawing/2010/main" xmlns:pic="http://schemas.openxmlformats.org/drawingml/2006/picture" xmlns:a16="http://schemas.microsoft.com/office/drawing/2014/main" xmlns:arto="http://schemas.microsoft.com/office/word/2006/arto">
            <w:pict w14:anchorId="093F186C">
              <v:rect id="Rectangle 19" style="position:absolute;margin-left:122pt;margin-top:180.05pt;width:239.1pt;height:47.1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2pt" w14:anchorId="1F473F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"/>
            </w:pict>
          </mc:Fallback>
        </mc:AlternateContent>
      </w:r>
      <w:r w:rsidR="009D173E">
        <w:rPr>
          <w:noProof/>
        </w:rPr>
        <w:drawing>
          <wp:inline distT="0" distB="0" distL="0" distR="0" wp14:anchorId="46F48182" wp14:editId="71376386">
            <wp:extent cx="3415241" cy="2854569"/>
            <wp:effectExtent l="0" t="0" r="0"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24744" cy="2862512"/>
                    </a:xfrm>
                    <a:prstGeom prst="rect">
                      <a:avLst/>
                    </a:prstGeom>
                  </pic:spPr>
                </pic:pic>
              </a:graphicData>
            </a:graphic>
          </wp:inline>
        </w:drawing>
      </w:r>
    </w:p>
    <w:p w14:paraId="11C8BCE6" w14:textId="42A846A8" w:rsidR="00C040DF" w:rsidRDefault="00C040DF" w:rsidP="00C0639D">
      <w:pPr>
        <w:pStyle w:val="Caption"/>
        <w:jc w:val="center"/>
      </w:pPr>
      <w:bookmarkStart w:id="32" w:name="_Ref88491830"/>
      <w:bookmarkStart w:id="33" w:name="_Toc89241817"/>
      <w:r>
        <w:t xml:space="preserve">Figure </w:t>
      </w:r>
      <w:r>
        <w:fldChar w:fldCharType="begin"/>
      </w:r>
      <w:r>
        <w:instrText xml:space="preserve"> SEQ Figure \* ARABIC </w:instrText>
      </w:r>
      <w:r>
        <w:fldChar w:fldCharType="separate"/>
      </w:r>
      <w:r w:rsidR="007E6E9E">
        <w:rPr>
          <w:noProof/>
        </w:rPr>
        <w:t>2</w:t>
      </w:r>
      <w:r>
        <w:fldChar w:fldCharType="end"/>
      </w:r>
      <w:bookmarkEnd w:id="32"/>
      <w:r>
        <w:t>. WP3 position and interrelation with other work</w:t>
      </w:r>
      <w:r w:rsidR="00C0639D">
        <w:t xml:space="preserve"> packages</w:t>
      </w:r>
      <w:bookmarkEnd w:id="33"/>
    </w:p>
    <w:p w14:paraId="15558CA3" w14:textId="77777777" w:rsidR="00361978" w:rsidRDefault="00361978" w:rsidP="00C040DF">
      <w:pPr>
        <w:pStyle w:val="Caption"/>
      </w:pPr>
    </w:p>
    <w:p w14:paraId="03DB1A66" w14:textId="77777777" w:rsidR="00361978" w:rsidRDefault="00361978" w:rsidP="005A58E0">
      <w:pPr>
        <w:pStyle w:val="BodyText"/>
      </w:pPr>
      <w:r w:rsidRPr="003D1444">
        <w:t xml:space="preserve">This document is intended to be used by SJU programme manager and by </w:t>
      </w:r>
      <w:r>
        <w:t>Metropolis 2</w:t>
      </w:r>
      <w:r w:rsidRPr="003D1444">
        <w:t xml:space="preserve"> members.</w:t>
      </w:r>
    </w:p>
    <w:p w14:paraId="7D307452" w14:textId="513D746E" w:rsidR="00361978" w:rsidRDefault="005A58E0" w:rsidP="005A58E0">
      <w:pPr>
        <w:pStyle w:val="BodyText"/>
      </w:pPr>
      <w:r>
        <w:t xml:space="preserve">Metropolis 2 </w:t>
      </w:r>
      <w:r w:rsidR="00EE361A">
        <w:t xml:space="preserve">WP4 </w:t>
      </w:r>
      <w:r w:rsidR="00C55FBA">
        <w:t>members</w:t>
      </w:r>
      <w:r w:rsidR="00A70496">
        <w:t>,</w:t>
      </w:r>
      <w:r w:rsidR="00C55FBA">
        <w:t xml:space="preserve"> responsible for the </w:t>
      </w:r>
      <w:r w:rsidR="00EE361A">
        <w:t>concept development</w:t>
      </w:r>
      <w:r w:rsidR="00A70496">
        <w:t xml:space="preserve">s are first concerned </w:t>
      </w:r>
      <w:r w:rsidR="00463D36">
        <w:t>since concept</w:t>
      </w:r>
      <w:r w:rsidR="00441DC7">
        <w:t xml:space="preserve"> common elements</w:t>
      </w:r>
      <w:r w:rsidR="00796BBB">
        <w:t xml:space="preserve">, that should be respected by all concepts, </w:t>
      </w:r>
      <w:r w:rsidR="00441DC7">
        <w:t xml:space="preserve">are defined </w:t>
      </w:r>
      <w:r w:rsidR="00796BBB">
        <w:t>here.</w:t>
      </w:r>
    </w:p>
    <w:p w14:paraId="618BF4D5" w14:textId="0AAB52C2" w:rsidR="00463D36" w:rsidRDefault="008F5E79" w:rsidP="005A58E0">
      <w:pPr>
        <w:pStyle w:val="BodyText"/>
      </w:pPr>
      <w:r>
        <w:t xml:space="preserve">WP3 </w:t>
      </w:r>
      <w:r w:rsidR="00463D36">
        <w:t>T3.3 and T3.4 members are also direct user</w:t>
      </w:r>
      <w:r w:rsidR="00A975B6">
        <w:t>s</w:t>
      </w:r>
      <w:r w:rsidR="00463D36">
        <w:t xml:space="preserve"> of the document </w:t>
      </w:r>
      <w:r w:rsidR="00C813D9">
        <w:t>since</w:t>
      </w:r>
      <w:r>
        <w:t xml:space="preserve"> the platform for the</w:t>
      </w:r>
      <w:r w:rsidR="00C813D9">
        <w:t xml:space="preserve"> result analysis, that should be developed </w:t>
      </w:r>
      <w:r w:rsidR="006105DB">
        <w:t>as part of task</w:t>
      </w:r>
      <w:r w:rsidR="00C813D9">
        <w:t xml:space="preserve"> 3.3, as well </w:t>
      </w:r>
      <w:r w:rsidR="00E057F7">
        <w:t xml:space="preserve">as </w:t>
      </w:r>
      <w:r w:rsidR="0050488B">
        <w:t>result</w:t>
      </w:r>
      <w:r w:rsidR="00E057F7">
        <w:t>s</w:t>
      </w:r>
      <w:r w:rsidR="0050488B">
        <w:t xml:space="preserve"> </w:t>
      </w:r>
      <w:r>
        <w:t xml:space="preserve">and trade-off </w:t>
      </w:r>
      <w:r w:rsidR="0050488B">
        <w:t>ana</w:t>
      </w:r>
      <w:r w:rsidR="00E057F7">
        <w:t xml:space="preserve">lysis </w:t>
      </w:r>
      <w:r w:rsidR="00693B87">
        <w:t>are</w:t>
      </w:r>
      <w:r w:rsidR="00E057F7">
        <w:t xml:space="preserve"> performed based on the metrics defined in this report.</w:t>
      </w:r>
    </w:p>
    <w:p w14:paraId="5E415AF3" w14:textId="5B04BD11" w:rsidR="001929AC" w:rsidRDefault="00693B87" w:rsidP="005A58E0">
      <w:pPr>
        <w:pStyle w:val="BodyText"/>
      </w:pPr>
      <w:r>
        <w:t>This report</w:t>
      </w:r>
      <w:r w:rsidR="00B850AE">
        <w:t xml:space="preserve"> </w:t>
      </w:r>
      <w:r w:rsidR="006E5C14">
        <w:t xml:space="preserve">defines the scenarios that </w:t>
      </w:r>
      <w:r w:rsidR="008F5E79">
        <w:t>will</w:t>
      </w:r>
      <w:r w:rsidR="006E5C14">
        <w:t xml:space="preserve"> be used in the simulation trials</w:t>
      </w:r>
      <w:r w:rsidR="001929AC">
        <w:t>,</w:t>
      </w:r>
      <w:r w:rsidR="00862698">
        <w:t xml:space="preserve"> and furthermore, </w:t>
      </w:r>
      <w:r>
        <w:t>provide</w:t>
      </w:r>
      <w:r w:rsidR="00755636">
        <w:t>s</w:t>
      </w:r>
      <w:r>
        <w:t xml:space="preserve"> </w:t>
      </w:r>
      <w:r w:rsidR="00B850AE">
        <w:t xml:space="preserve">the </w:t>
      </w:r>
      <w:r w:rsidR="00755636">
        <w:t>require</w:t>
      </w:r>
      <w:r w:rsidR="00B850AE">
        <w:t xml:space="preserve">ments </w:t>
      </w:r>
      <w:r w:rsidR="0063516F">
        <w:t>on the simulation environment</w:t>
      </w:r>
      <w:r w:rsidR="00862698">
        <w:t>,</w:t>
      </w:r>
      <w:r w:rsidR="0063516F">
        <w:t xml:space="preserve"> with respect to </w:t>
      </w:r>
      <w:r w:rsidR="00755636">
        <w:t>input</w:t>
      </w:r>
      <w:r w:rsidR="0063516F">
        <w:t xml:space="preserve">s that are </w:t>
      </w:r>
      <w:r w:rsidR="00755636">
        <w:t>needed for the metric computations</w:t>
      </w:r>
      <w:r w:rsidR="00B850AE">
        <w:t xml:space="preserve">, </w:t>
      </w:r>
      <w:r w:rsidR="00AC0280">
        <w:t xml:space="preserve">hence adding at the list of intended </w:t>
      </w:r>
      <w:r w:rsidR="001929AC">
        <w:t>readerships</w:t>
      </w:r>
      <w:r w:rsidR="00AC0280">
        <w:t xml:space="preserve"> the WP5 </w:t>
      </w:r>
      <w:r w:rsidR="001929AC">
        <w:t>members.</w:t>
      </w:r>
    </w:p>
    <w:p w14:paraId="7A934088" w14:textId="362DBAE0" w:rsidR="00BF4EE4" w:rsidRPr="0019567E" w:rsidRDefault="008F5E79" w:rsidP="00BF4EE4">
      <w:pPr>
        <w:pStyle w:val="BodyText"/>
      </w:pPr>
      <w:r>
        <w:t xml:space="preserve">Finally, </w:t>
      </w:r>
      <w:r w:rsidR="001C32D7">
        <w:t xml:space="preserve">international research community </w:t>
      </w:r>
      <w:r w:rsidR="00A13CEE">
        <w:t xml:space="preserve">members </w:t>
      </w:r>
      <w:r w:rsidR="001C32D7">
        <w:t>interested in the UTM system simulation and latest developments of metrics</w:t>
      </w:r>
      <w:r w:rsidR="00047861">
        <w:t xml:space="preserve"> </w:t>
      </w:r>
      <w:r w:rsidR="00A3618E">
        <w:t xml:space="preserve">suitable </w:t>
      </w:r>
      <w:r w:rsidR="00047861">
        <w:t xml:space="preserve">for the </w:t>
      </w:r>
      <w:r w:rsidR="00C514A2">
        <w:t xml:space="preserve">evaluation of </w:t>
      </w:r>
      <w:r w:rsidR="00047861">
        <w:t>UTM system performance</w:t>
      </w:r>
      <w:r w:rsidR="001C32D7">
        <w:t>.</w:t>
      </w:r>
    </w:p>
    <w:p w14:paraId="3DF6216C" w14:textId="384B26ED" w:rsidR="00840C84" w:rsidRPr="0019567E" w:rsidRDefault="00840C84" w:rsidP="226EB3DC">
      <w:pPr>
        <w:pStyle w:val="BodyText"/>
      </w:pPr>
    </w:p>
    <w:p w14:paraId="57BE41A7" w14:textId="1366EE28" w:rsidR="0C3F96BC" w:rsidRPr="0019567E" w:rsidRDefault="0C3F96BC" w:rsidP="6914BB82">
      <w:pPr>
        <w:pStyle w:val="Heading1"/>
        <w:spacing w:line="259" w:lineRule="auto"/>
      </w:pPr>
      <w:bookmarkStart w:id="34" w:name="_Toc89241795"/>
      <w:r w:rsidRPr="0019567E">
        <w:lastRenderedPageBreak/>
        <w:t>Scenario definition</w:t>
      </w:r>
      <w:bookmarkEnd w:id="34"/>
    </w:p>
    <w:p w14:paraId="4A1F6921" w14:textId="2FC03CBB" w:rsidR="001934CA" w:rsidRPr="0019567E" w:rsidRDefault="00C514A2" w:rsidP="00E44D3B">
      <w:pPr>
        <w:pStyle w:val="BodyText"/>
      </w:pPr>
      <w:r w:rsidRPr="0019567E">
        <w:t>To</w:t>
      </w:r>
      <w:r w:rsidR="00475DE2" w:rsidRPr="0019567E">
        <w:t xml:space="preserve"> test the operational concepts developed within the Metropolis 2 project, simulations will be performed using the BlueSky Open Air Traffic Simulator. </w:t>
      </w:r>
      <w:r w:rsidR="00EE7E89" w:rsidRPr="0019567E">
        <w:t>For this, an urban simulation environment was created</w:t>
      </w:r>
      <w:r w:rsidR="008858A2" w:rsidRPr="0019567E">
        <w:t xml:space="preserve"> and populated </w:t>
      </w:r>
      <w:r w:rsidR="003D7DA7" w:rsidRPr="0019567E">
        <w:t>with traffic spanning a</w:t>
      </w:r>
      <w:r w:rsidR="00094B2B" w:rsidRPr="0019567E">
        <w:t xml:space="preserve"> wide</w:t>
      </w:r>
      <w:r w:rsidR="003D7DA7" w:rsidRPr="0019567E">
        <w:t xml:space="preserve"> range of missions. </w:t>
      </w:r>
      <w:r w:rsidR="00E44D3B" w:rsidRPr="0019567E">
        <w:t>The following chapter presents the steps and motivation for creating these traffic scenarios.</w:t>
      </w:r>
    </w:p>
    <w:p w14:paraId="4BBECC31" w14:textId="535193AA" w:rsidR="00E44D3B" w:rsidRPr="0019567E" w:rsidRDefault="004870D9" w:rsidP="00E44D3B">
      <w:pPr>
        <w:pStyle w:val="Heading2"/>
      </w:pPr>
      <w:bookmarkStart w:id="35" w:name="_Toc89241796"/>
      <w:r w:rsidRPr="0019567E">
        <w:t>Simulated environment</w:t>
      </w:r>
      <w:bookmarkEnd w:id="35"/>
    </w:p>
    <w:p w14:paraId="18E7BC11" w14:textId="05DF721C" w:rsidR="00D3522B" w:rsidRPr="0019567E" w:rsidRDefault="00D3522B" w:rsidP="002D0916">
      <w:pPr>
        <w:pStyle w:val="Heading3"/>
      </w:pPr>
      <w:r w:rsidRPr="0019567E">
        <w:t>City choice</w:t>
      </w:r>
    </w:p>
    <w:p w14:paraId="68295B1C" w14:textId="3E1EE855" w:rsidR="00CC2E7F" w:rsidRPr="0019567E" w:rsidRDefault="00CC2E7F" w:rsidP="00CC2E7F">
      <w:pPr>
        <w:pStyle w:val="BodyText"/>
      </w:pPr>
      <w:r w:rsidRPr="0019567E">
        <w:t xml:space="preserve">As the Metropolis 2 project concerns </w:t>
      </w:r>
      <w:r w:rsidR="000F2E5C" w:rsidRPr="0019567E">
        <w:t>urban aerial operations,</w:t>
      </w:r>
      <w:r w:rsidR="00280C21" w:rsidRPr="0019567E">
        <w:t xml:space="preserve"> </w:t>
      </w:r>
      <w:r w:rsidR="00165D7F" w:rsidRPr="0019567E">
        <w:t>the simulation environment nee</w:t>
      </w:r>
      <w:r w:rsidR="00605668" w:rsidRPr="0019567E">
        <w:t xml:space="preserve">ds to </w:t>
      </w:r>
      <w:r w:rsidR="00443417">
        <w:t>reflect a city layout</w:t>
      </w:r>
      <w:r w:rsidR="00605668" w:rsidRPr="0019567E">
        <w:t xml:space="preserve">. The </w:t>
      </w:r>
      <w:r w:rsidR="007C641C">
        <w:t>Metropolis 2</w:t>
      </w:r>
      <w:r w:rsidR="00605668" w:rsidRPr="0019567E">
        <w:t xml:space="preserve"> team</w:t>
      </w:r>
      <w:r w:rsidR="007C2477" w:rsidRPr="0019567E">
        <w:t xml:space="preserve"> </w:t>
      </w:r>
      <w:r w:rsidR="00605668" w:rsidRPr="0019567E">
        <w:t xml:space="preserve">decided </w:t>
      </w:r>
      <w:r w:rsidR="00BD5AFB" w:rsidRPr="0019567E">
        <w:t xml:space="preserve">to select </w:t>
      </w:r>
      <w:r w:rsidR="007C2477" w:rsidRPr="0019567E">
        <w:t>the</w:t>
      </w:r>
      <w:r w:rsidR="00E20365" w:rsidRPr="0019567E">
        <w:t xml:space="preserve"> infrastructure of an existing city as a starting point.</w:t>
      </w:r>
      <w:r w:rsidR="005130F6" w:rsidRPr="0019567E">
        <w:t xml:space="preserve"> </w:t>
      </w:r>
      <w:r w:rsidR="001D55EA" w:rsidRPr="0019567E">
        <w:t>Most previous research has focused on above-buildings air operations</w:t>
      </w:r>
      <w:r w:rsidR="00B86B6D" w:rsidRPr="0019567E">
        <w:t xml:space="preserve"> </w:t>
      </w:r>
      <w:sdt>
        <w:sdtPr>
          <w:id w:val="-667716337"/>
          <w:citation/>
        </w:sdtPr>
        <w:sdtEndPr/>
        <w:sdtContent>
          <w:r w:rsidR="00B86B6D" w:rsidRPr="0019567E">
            <w:fldChar w:fldCharType="begin"/>
          </w:r>
          <w:r w:rsidR="00B86B6D" w:rsidRPr="0019567E">
            <w:instrText xml:space="preserve"> CITATION Bar201 \l 1033 </w:instrText>
          </w:r>
          <w:r w:rsidR="00B86B6D" w:rsidRPr="0019567E">
            <w:fldChar w:fldCharType="separate"/>
          </w:r>
          <w:r w:rsidR="00BB6BF7" w:rsidRPr="00BB6BF7">
            <w:rPr>
              <w:noProof/>
            </w:rPr>
            <w:t>(Barrado, et al., 2020)</w:t>
          </w:r>
          <w:r w:rsidR="00B86B6D" w:rsidRPr="0019567E">
            <w:fldChar w:fldCharType="end"/>
          </w:r>
        </w:sdtContent>
      </w:sdt>
      <w:r w:rsidR="00B86B6D" w:rsidRPr="0019567E">
        <w:t xml:space="preserve">, or </w:t>
      </w:r>
      <w:r w:rsidR="00925917" w:rsidRPr="0019567E">
        <w:t xml:space="preserve">between-buildings in a highly orthogonal street network </w:t>
      </w:r>
      <w:sdt>
        <w:sdtPr>
          <w:id w:val="866637075"/>
          <w:citation/>
        </w:sdtPr>
        <w:sdtEndPr/>
        <w:sdtContent>
          <w:r w:rsidR="00C273C4" w:rsidRPr="0019567E">
            <w:fldChar w:fldCharType="begin"/>
          </w:r>
          <w:r w:rsidR="00C273C4" w:rsidRPr="0019567E">
            <w:instrText xml:space="preserve"> CITATION Doo21 \l 1033 </w:instrText>
          </w:r>
          <w:r w:rsidR="00C273C4" w:rsidRPr="0019567E">
            <w:fldChar w:fldCharType="separate"/>
          </w:r>
          <w:r w:rsidR="00BB6BF7" w:rsidRPr="00BB6BF7">
            <w:rPr>
              <w:noProof/>
            </w:rPr>
            <w:t>(Doole M. , Ellerbroek, Knoop, &amp; Hoekstra, 2021)</w:t>
          </w:r>
          <w:r w:rsidR="00C273C4" w:rsidRPr="0019567E">
            <w:fldChar w:fldCharType="end"/>
          </w:r>
        </w:sdtContent>
      </w:sdt>
      <w:r w:rsidR="00D0399A" w:rsidRPr="0019567E">
        <w:t xml:space="preserve">. </w:t>
      </w:r>
      <w:r w:rsidR="00EC3797" w:rsidRPr="0019567E">
        <w:t xml:space="preserve">The Metropolis 2 project aims to cover </w:t>
      </w:r>
      <w:r w:rsidR="004B7EF5" w:rsidRPr="0019567E">
        <w:t>a wide variety of situations and operational modes</w:t>
      </w:r>
      <w:r w:rsidR="00B021A7" w:rsidRPr="0019567E">
        <w:t xml:space="preserve">. </w:t>
      </w:r>
      <w:r w:rsidR="009538A7" w:rsidRPr="0019567E">
        <w:t xml:space="preserve">Thus, both situations </w:t>
      </w:r>
      <w:r w:rsidR="005B256B" w:rsidRPr="0019567E">
        <w:t xml:space="preserve">in which aircraft follow the street network (and thus fly between buildings and avoid them) </w:t>
      </w:r>
      <w:r w:rsidR="00FA69DF" w:rsidRPr="0019567E">
        <w:t>and fly freely</w:t>
      </w:r>
      <w:r w:rsidR="00FA5E42" w:rsidRPr="0019567E">
        <w:t xml:space="preserve"> (no obstacles in the form of buildings)</w:t>
      </w:r>
      <w:r w:rsidR="00FA69DF" w:rsidRPr="0019567E">
        <w:t xml:space="preserve"> will be considered. </w:t>
      </w:r>
    </w:p>
    <w:p w14:paraId="7C9A9B0D" w14:textId="3B4D6B39" w:rsidR="005130F6" w:rsidRPr="0019567E" w:rsidRDefault="005130F6" w:rsidP="00CC2E7F">
      <w:pPr>
        <w:pStyle w:val="BodyText"/>
      </w:pPr>
      <w:r w:rsidRPr="0019567E">
        <w:t xml:space="preserve">The city of Vienna was chosen as the </w:t>
      </w:r>
      <w:r w:rsidR="00B87706" w:rsidRPr="0019567E">
        <w:t xml:space="preserve">basis of the simulated </w:t>
      </w:r>
      <w:r w:rsidR="00232492" w:rsidRPr="0019567E">
        <w:t>urban environment</w:t>
      </w:r>
      <w:r w:rsidR="00581692" w:rsidRPr="0019567E">
        <w:t xml:space="preserve"> due to several reasons. The first is that there </w:t>
      </w:r>
      <w:r w:rsidR="00CB2829" w:rsidRPr="0019567E">
        <w:t xml:space="preserve">is </w:t>
      </w:r>
      <w:r w:rsidR="00091AD9" w:rsidRPr="0019567E">
        <w:t>a lot of up-to-date open-access data put forward by the Vienna municipality, including demographics</w:t>
      </w:r>
      <w:r w:rsidR="007E15FA" w:rsidRPr="0019567E">
        <w:t xml:space="preserve"> and infrastructure data</w:t>
      </w:r>
      <w:r w:rsidR="00B1669A" w:rsidRPr="0019567E">
        <w:t xml:space="preserve">, which is useful in generating realistic traffic scenarios. </w:t>
      </w:r>
      <w:r w:rsidR="0004498F">
        <w:t>The second</w:t>
      </w:r>
      <w:r w:rsidR="004530C1" w:rsidRPr="0019567E">
        <w:t xml:space="preserve"> reason is that Vienna ha</w:t>
      </w:r>
      <w:r w:rsidR="00656981" w:rsidRPr="0019567E">
        <w:t xml:space="preserve">s both organic and orthogonal street network </w:t>
      </w:r>
      <w:r w:rsidR="002B066A" w:rsidRPr="0019567E">
        <w:t xml:space="preserve">features, which </w:t>
      </w:r>
      <w:r w:rsidR="003F1CD3">
        <w:t xml:space="preserve">increases </w:t>
      </w:r>
      <w:r w:rsidR="002B066A" w:rsidRPr="0019567E">
        <w:t xml:space="preserve">the diversity of traffic situations. Finally, </w:t>
      </w:r>
      <w:r w:rsidR="00411AEB" w:rsidRPr="0019567E">
        <w:t>the street network of Vienna has a high network connectivity index</w:t>
      </w:r>
      <w:r w:rsidR="001D1473" w:rsidRPr="0019567E">
        <w:t xml:space="preserve"> </w:t>
      </w:r>
      <w:sdt>
        <w:sdtPr>
          <w:id w:val="-2036341810"/>
          <w:citation/>
        </w:sdtPr>
        <w:sdtEndPr/>
        <w:sdtContent>
          <w:r w:rsidR="001D1473" w:rsidRPr="0019567E">
            <w:fldChar w:fldCharType="begin"/>
          </w:r>
          <w:r w:rsidR="001D1473" w:rsidRPr="0019567E">
            <w:instrText xml:space="preserve"> CITATION Boe19 \l 1033 </w:instrText>
          </w:r>
          <w:r w:rsidR="001D1473" w:rsidRPr="0019567E">
            <w:fldChar w:fldCharType="separate"/>
          </w:r>
          <w:r w:rsidR="00BB6BF7" w:rsidRPr="00BB6BF7">
            <w:rPr>
              <w:noProof/>
            </w:rPr>
            <w:t>(Boeing G. , 2019)</w:t>
          </w:r>
          <w:r w:rsidR="001D1473" w:rsidRPr="0019567E">
            <w:fldChar w:fldCharType="end"/>
          </w:r>
        </w:sdtContent>
      </w:sdt>
      <w:r w:rsidR="00411AEB" w:rsidRPr="0019567E">
        <w:t xml:space="preserve">, which </w:t>
      </w:r>
      <w:r w:rsidR="00C341E7" w:rsidRPr="0019567E">
        <w:t xml:space="preserve">facilitates the simulation of traffic within its bounds. </w:t>
      </w:r>
    </w:p>
    <w:p w14:paraId="155CBB12" w14:textId="65EB2B42" w:rsidR="00D3522B" w:rsidRPr="0019567E" w:rsidRDefault="00D3522B" w:rsidP="002D0916">
      <w:pPr>
        <w:pStyle w:val="Heading3"/>
      </w:pPr>
      <w:r w:rsidRPr="0019567E">
        <w:t xml:space="preserve">Airspace </w:t>
      </w:r>
      <w:r w:rsidR="003D0C9C" w:rsidRPr="0019567E">
        <w:t>structure</w:t>
      </w:r>
    </w:p>
    <w:p w14:paraId="3E7E2789" w14:textId="5F1FF3ED" w:rsidR="00B72EB1" w:rsidRPr="0019567E" w:rsidRDefault="00CF4886" w:rsidP="00B35086">
      <w:pPr>
        <w:pStyle w:val="BodyText"/>
      </w:pPr>
      <w:r w:rsidRPr="0019567E">
        <w:t xml:space="preserve">First, </w:t>
      </w:r>
      <w:r w:rsidR="00B307C9" w:rsidRPr="0019567E">
        <w:t>an experiment area was defined</w:t>
      </w:r>
      <w:r w:rsidR="005D64F7" w:rsidRPr="0019567E">
        <w:t xml:space="preserve"> as a</w:t>
      </w:r>
      <w:r w:rsidR="00EA6B84" w:rsidRPr="0019567E">
        <w:t xml:space="preserve"> circular area with a radius of 8 kilometres </w:t>
      </w:r>
      <w:r w:rsidR="00F04697" w:rsidRPr="0019567E">
        <w:t xml:space="preserve">around the geographical centre of Vienna. This circle includes most of the highly populated </w:t>
      </w:r>
      <w:r w:rsidR="00264615" w:rsidRPr="0019567E">
        <w:t xml:space="preserve">areas of the city, as well as </w:t>
      </w:r>
      <w:r w:rsidR="00565B6B" w:rsidRPr="0019567E">
        <w:t xml:space="preserve">sparsely populated areas on the outskirts. </w:t>
      </w:r>
      <w:r w:rsidR="006B6328" w:rsidRPr="0019567E">
        <w:t xml:space="preserve">All </w:t>
      </w:r>
      <w:r w:rsidR="008F2580" w:rsidRPr="0019567E">
        <w:t xml:space="preserve">simulated </w:t>
      </w:r>
      <w:r w:rsidR="006B6328" w:rsidRPr="0019567E">
        <w:t xml:space="preserve">missions </w:t>
      </w:r>
      <w:r w:rsidR="008F2580" w:rsidRPr="0019567E">
        <w:t>have</w:t>
      </w:r>
      <w:r w:rsidR="006B6328" w:rsidRPr="0019567E">
        <w:t xml:space="preserve"> their origin and their destinations</w:t>
      </w:r>
      <w:r w:rsidR="008F2580" w:rsidRPr="0019567E">
        <w:t xml:space="preserve"> within this area, and no</w:t>
      </w:r>
      <w:r w:rsidR="00C2264C" w:rsidRPr="0019567E">
        <w:t xml:space="preserve"> traffic leaves or enters the airspace from outside</w:t>
      </w:r>
      <w:r w:rsidR="0094585F" w:rsidRPr="0019567E">
        <w:t xml:space="preserve">. Vertically, the airspace </w:t>
      </w:r>
      <w:r w:rsidR="003E2739" w:rsidRPr="0019567E">
        <w:t>has a maximum allowable cruise altitude of 500ft</w:t>
      </w:r>
      <w:r w:rsidR="00A02027" w:rsidRPr="0019567E">
        <w:t xml:space="preserve">, </w:t>
      </w:r>
      <w:r w:rsidR="00F22934">
        <w:t xml:space="preserve">following the current </w:t>
      </w:r>
      <w:r w:rsidR="00A02027" w:rsidRPr="0019567E">
        <w:t xml:space="preserve">definition of Very Low Level (VLL) airspace. </w:t>
      </w:r>
    </w:p>
    <w:p w14:paraId="3BEB97AF" w14:textId="6E1859D8" w:rsidR="007F47A5" w:rsidRPr="0019567E" w:rsidRDefault="0020507D" w:rsidP="00B35086">
      <w:pPr>
        <w:pStyle w:val="BodyText"/>
      </w:pPr>
      <w:r w:rsidRPr="0019567E">
        <w:t xml:space="preserve">The airspace was </w:t>
      </w:r>
      <w:r w:rsidR="00565B6B" w:rsidRPr="0019567E">
        <w:t xml:space="preserve">then </w:t>
      </w:r>
      <w:r w:rsidRPr="0019567E">
        <w:t xml:space="preserve">divided into two areas: constrained airspace, where aircraft must follow the drivable street network of the city, and open airspace, where </w:t>
      </w:r>
      <w:r w:rsidR="00E3637B" w:rsidRPr="0019567E">
        <w:t xml:space="preserve">aircraft can fly assuming there are no obstacles other than restricted airspace areas. </w:t>
      </w:r>
      <w:r w:rsidR="00B72EB1" w:rsidRPr="0019567E">
        <w:t xml:space="preserve">The division was made based on </w:t>
      </w:r>
      <w:r w:rsidR="00CB5AEB" w:rsidRPr="0019567E">
        <w:t>population density and building type</w:t>
      </w:r>
      <w:r w:rsidR="00151602" w:rsidRPr="0019567E">
        <w:t xml:space="preserve">. Areas with large building footprints were included, while suburban areas with </w:t>
      </w:r>
      <w:r w:rsidR="006337BB" w:rsidRPr="0019567E">
        <w:t xml:space="preserve">individual houses were placed in open airspace. </w:t>
      </w:r>
      <w:r w:rsidR="00BF0265" w:rsidRPr="0019567E">
        <w:t>The restricted</w:t>
      </w:r>
      <w:r w:rsidR="007421E1" w:rsidRPr="0019567E">
        <w:t xml:space="preserve"> (geofenced)</w:t>
      </w:r>
      <w:r w:rsidR="00C60A53" w:rsidRPr="0019567E">
        <w:t xml:space="preserve"> airspace</w:t>
      </w:r>
      <w:r w:rsidR="00BF0265" w:rsidRPr="0019567E">
        <w:t xml:space="preserve"> areas </w:t>
      </w:r>
      <w:r w:rsidR="00C60A53" w:rsidRPr="0019567E">
        <w:t>are based on locations of landmarks such as parks and cemeteries</w:t>
      </w:r>
      <w:r w:rsidR="002339ED" w:rsidRPr="0019567E">
        <w:t xml:space="preserve">. </w:t>
      </w:r>
      <w:r w:rsidR="00835290" w:rsidRPr="0019567E">
        <w:t>They span</w:t>
      </w:r>
      <w:r w:rsidR="006A36DA" w:rsidRPr="0019567E">
        <w:t xml:space="preserve"> from the lowest altitude to approximately 300</w:t>
      </w:r>
      <w:r w:rsidR="001C3200" w:rsidRPr="0019567E">
        <w:rPr>
          <w:rFonts w:cs="Calibri"/>
        </w:rPr>
        <w:t>±</w:t>
      </w:r>
      <w:r w:rsidR="00860D11" w:rsidRPr="0019567E">
        <w:t xml:space="preserve">50 ft. </w:t>
      </w:r>
    </w:p>
    <w:p w14:paraId="63F9CDB2" w14:textId="20982466" w:rsidR="00F32C7B" w:rsidRPr="0019567E" w:rsidRDefault="00F32C7B" w:rsidP="00B35086">
      <w:pPr>
        <w:pStyle w:val="BodyText"/>
      </w:pPr>
      <w:r w:rsidRPr="0019567E">
        <w:t xml:space="preserve">Finally, the street network </w:t>
      </w:r>
      <w:r w:rsidR="00104486" w:rsidRPr="0019567E">
        <w:t>data was obtained from</w:t>
      </w:r>
      <w:r w:rsidR="00817CE3" w:rsidRPr="0019567E">
        <w:t xml:space="preserve"> the</w:t>
      </w:r>
      <w:r w:rsidR="00104486" w:rsidRPr="0019567E">
        <w:t xml:space="preserve"> OpenStreetMap </w:t>
      </w:r>
      <w:r w:rsidR="00817CE3" w:rsidRPr="0019567E">
        <w:t xml:space="preserve">database. Due to the way this data is modelled, the street graph was simplified by </w:t>
      </w:r>
      <w:r w:rsidR="00FD60F1" w:rsidRPr="0019567E">
        <w:t xml:space="preserve">eliminating redundant graph edges (wide street modelled as </w:t>
      </w:r>
      <w:r w:rsidR="007545A1" w:rsidRPr="0019567E">
        <w:t xml:space="preserve">several streets) and </w:t>
      </w:r>
      <w:proofErr w:type="gramStart"/>
      <w:r w:rsidR="007545A1" w:rsidRPr="0019567E">
        <w:t>dead-ends</w:t>
      </w:r>
      <w:proofErr w:type="gramEnd"/>
      <w:r w:rsidR="007545A1" w:rsidRPr="0019567E">
        <w:t>.</w:t>
      </w:r>
    </w:p>
    <w:p w14:paraId="29B21BC0" w14:textId="3820AD28" w:rsidR="27D01659" w:rsidRDefault="27D01659" w:rsidP="002D0916">
      <w:pPr>
        <w:pStyle w:val="Heading3"/>
      </w:pPr>
      <w:r>
        <w:lastRenderedPageBreak/>
        <w:t>Street-dat</w:t>
      </w:r>
      <w:r w:rsidR="1EDAEF01">
        <w:t>a</w:t>
      </w:r>
      <w:r>
        <w:t xml:space="preserve"> pr</w:t>
      </w:r>
      <w:r w:rsidR="4D88979F">
        <w:t>ocessing</w:t>
      </w:r>
    </w:p>
    <w:p w14:paraId="65262A9D" w14:textId="53296DBD" w:rsidR="63623874" w:rsidRDefault="63623874" w:rsidP="5FF05498">
      <w:pPr>
        <w:pStyle w:val="BodyText"/>
        <w:rPr>
          <w:rFonts w:cs="Calibri"/>
        </w:rPr>
      </w:pPr>
      <w:r w:rsidRPr="5FF05498">
        <w:rPr>
          <w:rFonts w:cs="Calibri"/>
        </w:rPr>
        <w:t xml:space="preserve">Street network data is required for planning and execution of flights between buildings in constrained airspace. </w:t>
      </w:r>
      <w:del w:id="36" w:author="andrija.vidosavljevic@recherche.enac.fr" w:date="2021-11-30T05:07:00Z">
        <w:r w:rsidRPr="5FF05498" w:rsidDel="00063A01">
          <w:rPr>
            <w:rFonts w:cs="Calibri"/>
          </w:rPr>
          <w:delText xml:space="preserve"> </w:delText>
        </w:r>
      </w:del>
      <w:r w:rsidRPr="5FF05498">
        <w:rPr>
          <w:rFonts w:cs="Calibri"/>
        </w:rPr>
        <w:t xml:space="preserve">The Open Street Map (OSM) project freely provides street data all over the world. However, since it is a community project, the accuracy and detail vary from place to place. Thus, it is important to use OSM data where it can be shown that the geometry is accurate. Barrington-Leigh and Milliard-Ball analysed completeness in OSM all over the world and stated that the street data of Europe is 95 % complete </w:t>
      </w:r>
      <w:sdt>
        <w:sdtPr>
          <w:rPr>
            <w:rFonts w:cs="Calibri"/>
          </w:rPr>
          <w:id w:val="-664320098"/>
          <w:citation/>
        </w:sdtPr>
        <w:sdtEndPr/>
        <w:sdtContent>
          <w:r w:rsidR="00191B6F">
            <w:rPr>
              <w:rFonts w:cs="Calibri"/>
            </w:rPr>
            <w:fldChar w:fldCharType="begin"/>
          </w:r>
          <w:r w:rsidR="00BD73DB">
            <w:rPr>
              <w:rFonts w:cs="Calibri"/>
              <w:lang w:val="en-US"/>
            </w:rPr>
            <w:instrText xml:space="preserve">CITATION Bar17 \l 1033 </w:instrText>
          </w:r>
          <w:r w:rsidR="00191B6F">
            <w:rPr>
              <w:rFonts w:cs="Calibri"/>
            </w:rPr>
            <w:fldChar w:fldCharType="separate"/>
          </w:r>
          <w:r w:rsidR="00BB6BF7" w:rsidRPr="00BB6BF7">
            <w:rPr>
              <w:rFonts w:cs="Calibri"/>
              <w:noProof/>
              <w:lang w:val="en-US"/>
            </w:rPr>
            <w:t>(Barrington-Leigh &amp; Millard-Ball, 2017)</w:t>
          </w:r>
          <w:r w:rsidR="00191B6F">
            <w:rPr>
              <w:rFonts w:cs="Calibri"/>
            </w:rPr>
            <w:fldChar w:fldCharType="end"/>
          </w:r>
        </w:sdtContent>
      </w:sdt>
      <w:r w:rsidR="366BB067" w:rsidRPr="5FF05498">
        <w:rPr>
          <w:rFonts w:cs="Calibri"/>
        </w:rPr>
        <w:t xml:space="preserve">. Moreover, OSM placed Vienna in their 100% complete list </w:t>
      </w:r>
      <w:sdt>
        <w:sdtPr>
          <w:rPr>
            <w:rFonts w:cs="Calibri"/>
          </w:rPr>
          <w:id w:val="-1320428624"/>
          <w:citation/>
        </w:sdtPr>
        <w:sdtEndPr/>
        <w:sdtContent>
          <w:r w:rsidR="00865193">
            <w:rPr>
              <w:rFonts w:cs="Calibri"/>
            </w:rPr>
            <w:fldChar w:fldCharType="begin"/>
          </w:r>
          <w:r w:rsidR="00865193">
            <w:rPr>
              <w:rFonts w:cs="Calibri"/>
              <w:lang w:val="en-US"/>
            </w:rPr>
            <w:instrText xml:space="preserve"> CITATION Ope09 \l 1033 </w:instrText>
          </w:r>
          <w:r w:rsidR="00865193">
            <w:rPr>
              <w:rFonts w:cs="Calibri"/>
            </w:rPr>
            <w:fldChar w:fldCharType="separate"/>
          </w:r>
          <w:r w:rsidR="00BB6BF7" w:rsidRPr="00BB6BF7">
            <w:rPr>
              <w:rFonts w:cs="Calibri"/>
              <w:noProof/>
              <w:lang w:val="en-US"/>
            </w:rPr>
            <w:t>(OpenStreetMap, 2009)</w:t>
          </w:r>
          <w:r w:rsidR="00865193">
            <w:rPr>
              <w:rFonts w:cs="Calibri"/>
            </w:rPr>
            <w:fldChar w:fldCharType="end"/>
          </w:r>
        </w:sdtContent>
      </w:sdt>
      <w:r w:rsidR="366BB067" w:rsidRPr="5FF05498">
        <w:rPr>
          <w:rFonts w:cs="Calibri"/>
        </w:rPr>
        <w:t>.</w:t>
      </w:r>
    </w:p>
    <w:p w14:paraId="3C86CFF0" w14:textId="7B8DB9EF" w:rsidR="1C24B964" w:rsidRDefault="1C24B964" w:rsidP="5FF05498">
      <w:pPr>
        <w:pStyle w:val="BodyText"/>
        <w:rPr>
          <w:rFonts w:cs="Calibri"/>
        </w:rPr>
      </w:pPr>
      <w:r w:rsidRPr="5FF05498">
        <w:rPr>
          <w:rFonts w:cs="Calibri"/>
        </w:rPr>
        <w:t xml:space="preserve">OSM </w:t>
      </w:r>
      <w:proofErr w:type="spellStart"/>
      <w:r w:rsidRPr="5FF05498">
        <w:rPr>
          <w:rFonts w:cs="Calibri"/>
        </w:rPr>
        <w:t>networkx</w:t>
      </w:r>
      <w:proofErr w:type="spellEnd"/>
      <w:r w:rsidRPr="5FF05498">
        <w:rPr>
          <w:rFonts w:cs="Calibri"/>
        </w:rPr>
        <w:t xml:space="preserve"> (</w:t>
      </w:r>
      <w:proofErr w:type="spellStart"/>
      <w:r w:rsidRPr="5FF05498">
        <w:rPr>
          <w:rFonts w:cs="Calibri"/>
        </w:rPr>
        <w:t>OSMnx</w:t>
      </w:r>
      <w:proofErr w:type="spellEnd"/>
      <w:r w:rsidRPr="5FF05498">
        <w:rPr>
          <w:rFonts w:cs="Calibri"/>
        </w:rPr>
        <w:t xml:space="preserve">) is a python library that converts OSM street data into a graph </w:t>
      </w:r>
      <w:sdt>
        <w:sdtPr>
          <w:rPr>
            <w:rFonts w:cs="Calibri"/>
          </w:rPr>
          <w:id w:val="510961665"/>
          <w:citation/>
        </w:sdtPr>
        <w:sdtEndPr/>
        <w:sdtContent>
          <w:r w:rsidR="009F097A">
            <w:rPr>
              <w:rFonts w:cs="Calibri"/>
            </w:rPr>
            <w:fldChar w:fldCharType="begin"/>
          </w:r>
          <w:r w:rsidR="009F097A">
            <w:rPr>
              <w:rFonts w:cs="Calibri"/>
              <w:lang w:val="en-US"/>
            </w:rPr>
            <w:instrText xml:space="preserve"> CITATION Boe171 \l 1033 </w:instrText>
          </w:r>
          <w:r w:rsidR="009F097A">
            <w:rPr>
              <w:rFonts w:cs="Calibri"/>
            </w:rPr>
            <w:fldChar w:fldCharType="separate"/>
          </w:r>
          <w:r w:rsidR="00BB6BF7" w:rsidRPr="00BB6BF7">
            <w:rPr>
              <w:rFonts w:cs="Calibri"/>
              <w:noProof/>
              <w:lang w:val="en-US"/>
            </w:rPr>
            <w:t>(Boeing G. , 2017 )</w:t>
          </w:r>
          <w:r w:rsidR="009F097A">
            <w:rPr>
              <w:rFonts w:cs="Calibri"/>
            </w:rPr>
            <w:fldChar w:fldCharType="end"/>
          </w:r>
        </w:sdtContent>
      </w:sdt>
      <w:r w:rsidRPr="5FF05498">
        <w:rPr>
          <w:rFonts w:cs="Calibri"/>
        </w:rPr>
        <w:t>. A graph is a representation of a street network where intersections and streets are represented as nodes and edges, respectively</w:t>
      </w:r>
      <w:r w:rsidR="252C438F" w:rsidRPr="5FF05498">
        <w:rPr>
          <w:rFonts w:cs="Calibri"/>
        </w:rPr>
        <w:t xml:space="preserve"> (</w:t>
      </w:r>
      <w:r w:rsidR="00167762">
        <w:rPr>
          <w:rFonts w:cs="Calibri"/>
        </w:rPr>
        <w:fldChar w:fldCharType="begin"/>
      </w:r>
      <w:r w:rsidR="00167762">
        <w:rPr>
          <w:rFonts w:cs="Calibri"/>
        </w:rPr>
        <w:instrText xml:space="preserve"> REF _Ref88770292 \h </w:instrText>
      </w:r>
      <w:r w:rsidR="00167762">
        <w:rPr>
          <w:rFonts w:cs="Calibri"/>
        </w:rPr>
      </w:r>
      <w:r w:rsidR="00167762">
        <w:rPr>
          <w:rFonts w:cs="Calibri"/>
        </w:rPr>
        <w:fldChar w:fldCharType="separate"/>
      </w:r>
      <w:r w:rsidR="00167762">
        <w:t xml:space="preserve">Figure </w:t>
      </w:r>
      <w:r w:rsidR="00167762">
        <w:rPr>
          <w:noProof/>
        </w:rPr>
        <w:t>3</w:t>
      </w:r>
      <w:r w:rsidR="00167762">
        <w:rPr>
          <w:rFonts w:cs="Calibri"/>
        </w:rPr>
        <w:fldChar w:fldCharType="end"/>
      </w:r>
      <w:r w:rsidR="252C438F" w:rsidRPr="5FF05498">
        <w:rPr>
          <w:rFonts w:cs="Calibri"/>
        </w:rPr>
        <w:t>)</w:t>
      </w:r>
      <w:r w:rsidRPr="5FF05498">
        <w:rPr>
          <w:rFonts w:cs="Calibri"/>
        </w:rPr>
        <w:t xml:space="preserve">. </w:t>
      </w:r>
      <w:r w:rsidR="212B5F94" w:rsidRPr="5FF05498">
        <w:rPr>
          <w:rFonts w:cs="Calibri"/>
        </w:rPr>
        <w:t xml:space="preserve">The process for extracting an </w:t>
      </w:r>
      <w:proofErr w:type="spellStart"/>
      <w:r w:rsidR="212B5F94" w:rsidRPr="5FF05498">
        <w:rPr>
          <w:rFonts w:cs="Calibri"/>
        </w:rPr>
        <w:t>OSMnx</w:t>
      </w:r>
      <w:proofErr w:type="spellEnd"/>
      <w:r w:rsidR="212B5F94" w:rsidRPr="5FF05498">
        <w:rPr>
          <w:rFonts w:cs="Calibri"/>
        </w:rPr>
        <w:t xml:space="preserve"> graph in a </w:t>
      </w:r>
      <w:r w:rsidR="6A37BF24" w:rsidRPr="5FF05498">
        <w:rPr>
          <w:rFonts w:cs="Calibri"/>
        </w:rPr>
        <w:t xml:space="preserve">custom </w:t>
      </w:r>
      <w:r w:rsidR="00167762" w:rsidRPr="5FF05498">
        <w:rPr>
          <w:rFonts w:cs="Calibri"/>
        </w:rPr>
        <w:t>area is</w:t>
      </w:r>
      <w:r w:rsidR="212B5F94" w:rsidRPr="5FF05498">
        <w:rPr>
          <w:rFonts w:cs="Calibri"/>
        </w:rPr>
        <w:t xml:space="preserve"> as follows:</w:t>
      </w:r>
    </w:p>
    <w:p w14:paraId="3FF2A05E" w14:textId="39230C3B" w:rsidR="212B5F94" w:rsidRDefault="212B5F94" w:rsidP="00455612">
      <w:pPr>
        <w:pStyle w:val="ListParagraph"/>
        <w:numPr>
          <w:ilvl w:val="0"/>
          <w:numId w:val="14"/>
        </w:numPr>
        <w:rPr>
          <w:rFonts w:cs="Calibri"/>
        </w:rPr>
      </w:pPr>
      <w:r w:rsidRPr="5FF05498">
        <w:t xml:space="preserve">Select a polygon that defines the area in which </w:t>
      </w:r>
      <w:proofErr w:type="spellStart"/>
      <w:r w:rsidRPr="5FF05498">
        <w:t>OSMnx</w:t>
      </w:r>
      <w:proofErr w:type="spellEnd"/>
      <w:r w:rsidRPr="5FF05498">
        <w:t xml:space="preserve"> will query data from OSM.  The figure below shows the polygon in a light blue shade.</w:t>
      </w:r>
    </w:p>
    <w:p w14:paraId="7D6EED58" w14:textId="1A2F98A3" w:rsidR="212B5F94" w:rsidRDefault="212B5F94" w:rsidP="00455612">
      <w:pPr>
        <w:pStyle w:val="ListParagraph"/>
        <w:numPr>
          <w:ilvl w:val="0"/>
          <w:numId w:val="14"/>
        </w:numPr>
        <w:rPr>
          <w:rFonts w:cs="Calibri"/>
        </w:rPr>
      </w:pPr>
      <w:r w:rsidRPr="5FF05498">
        <w:t xml:space="preserve">Call the </w:t>
      </w:r>
      <w:proofErr w:type="spellStart"/>
      <w:r w:rsidRPr="5FF05498">
        <w:rPr>
          <w:rFonts w:ascii="Courier New" w:eastAsia="Courier New" w:hAnsi="Courier New" w:cs="Courier New"/>
          <w:b/>
          <w:bCs/>
        </w:rPr>
        <w:t>graph_from_</w:t>
      </w:r>
      <w:proofErr w:type="gramStart"/>
      <w:r w:rsidRPr="5FF05498">
        <w:rPr>
          <w:rFonts w:ascii="Courier New" w:eastAsia="Courier New" w:hAnsi="Courier New" w:cs="Courier New"/>
          <w:b/>
          <w:bCs/>
        </w:rPr>
        <w:t>polygon</w:t>
      </w:r>
      <w:proofErr w:type="spellEnd"/>
      <w:r w:rsidRPr="5FF05498">
        <w:rPr>
          <w:rFonts w:ascii="Courier New" w:eastAsia="Courier New" w:hAnsi="Courier New" w:cs="Courier New"/>
          <w:b/>
          <w:bCs/>
        </w:rPr>
        <w:t>(</w:t>
      </w:r>
      <w:proofErr w:type="gramEnd"/>
      <w:r w:rsidRPr="5FF05498">
        <w:rPr>
          <w:rFonts w:ascii="Courier New" w:eastAsia="Courier New" w:hAnsi="Courier New" w:cs="Courier New"/>
          <w:b/>
          <w:bCs/>
        </w:rPr>
        <w:t xml:space="preserve">) </w:t>
      </w:r>
      <w:proofErr w:type="spellStart"/>
      <w:r w:rsidRPr="5FF05498">
        <w:t>OSMnx</w:t>
      </w:r>
      <w:proofErr w:type="spellEnd"/>
      <w:r w:rsidRPr="5FF05498">
        <w:t xml:space="preserve"> function with optional argument </w:t>
      </w:r>
      <w:proofErr w:type="spellStart"/>
      <w:r w:rsidRPr="5FF05498">
        <w:rPr>
          <w:rFonts w:ascii="Courier New" w:eastAsia="Courier New" w:hAnsi="Courier New" w:cs="Courier New"/>
          <w:b/>
          <w:bCs/>
        </w:rPr>
        <w:t>network_type</w:t>
      </w:r>
      <w:proofErr w:type="spellEnd"/>
      <w:r w:rsidRPr="5FF05498">
        <w:rPr>
          <w:rFonts w:ascii="Courier New" w:eastAsia="Courier New" w:hAnsi="Courier New" w:cs="Courier New"/>
          <w:b/>
          <w:bCs/>
        </w:rPr>
        <w:t>=’drive’</w:t>
      </w:r>
      <w:r w:rsidRPr="5FF05498">
        <w:t xml:space="preserve">. </w:t>
      </w:r>
    </w:p>
    <w:p w14:paraId="32788693" w14:textId="2D71E06E" w:rsidR="512CFE7F" w:rsidRDefault="512CFE7F" w:rsidP="5FF05498">
      <w:pPr>
        <w:jc w:val="center"/>
      </w:pPr>
      <w:r>
        <w:rPr>
          <w:noProof/>
        </w:rPr>
        <w:drawing>
          <wp:inline distT="0" distB="0" distL="0" distR="0" wp14:anchorId="33D543D8" wp14:editId="0355A7FF">
            <wp:extent cx="5699464" cy="3621534"/>
            <wp:effectExtent l="0" t="0" r="3175" b="0"/>
            <wp:docPr id="1599696816" name="Picture 159969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screen">
                      <a:extLst>
                        <a:ext uri="{28A0092B-C50C-407E-A947-70E740481C1C}">
                          <a14:useLocalDpi xmlns:a14="http://schemas.microsoft.com/office/drawing/2010/main" val="0"/>
                        </a:ext>
                      </a:extLst>
                    </a:blip>
                    <a:stretch>
                      <a:fillRect/>
                    </a:stretch>
                  </pic:blipFill>
                  <pic:spPr>
                    <a:xfrm>
                      <a:off x="0" y="0"/>
                      <a:ext cx="5729759" cy="3640784"/>
                    </a:xfrm>
                    <a:prstGeom prst="rect">
                      <a:avLst/>
                    </a:prstGeom>
                  </pic:spPr>
                </pic:pic>
              </a:graphicData>
            </a:graphic>
          </wp:inline>
        </w:drawing>
      </w:r>
    </w:p>
    <w:p w14:paraId="67AFD52E" w14:textId="4CA31FEC" w:rsidR="5FF05498" w:rsidRDefault="008E785D" w:rsidP="00167762">
      <w:pPr>
        <w:pStyle w:val="Caption"/>
        <w:jc w:val="center"/>
        <w:rPr>
          <w:rFonts w:cs="Calibri"/>
        </w:rPr>
      </w:pPr>
      <w:bookmarkStart w:id="37" w:name="_Ref88770292"/>
      <w:bookmarkStart w:id="38" w:name="_Toc89241818"/>
      <w:r>
        <w:t xml:space="preserve">Figure </w:t>
      </w:r>
      <w:r>
        <w:fldChar w:fldCharType="begin"/>
      </w:r>
      <w:r>
        <w:instrText xml:space="preserve"> SEQ Figure \* ARABIC </w:instrText>
      </w:r>
      <w:r>
        <w:fldChar w:fldCharType="separate"/>
      </w:r>
      <w:r w:rsidR="00167762">
        <w:rPr>
          <w:noProof/>
        </w:rPr>
        <w:t>3</w:t>
      </w:r>
      <w:r>
        <w:fldChar w:fldCharType="end"/>
      </w:r>
      <w:bookmarkEnd w:id="37"/>
      <w:r>
        <w:t xml:space="preserve">: </w:t>
      </w:r>
      <w:proofErr w:type="spellStart"/>
      <w:r>
        <w:t>OSMnx</w:t>
      </w:r>
      <w:proofErr w:type="spellEnd"/>
      <w:r>
        <w:t xml:space="preserve"> graph</w:t>
      </w:r>
      <w:bookmarkEnd w:id="38"/>
    </w:p>
    <w:p w14:paraId="34D5BF7F" w14:textId="77777777" w:rsidR="007057E9" w:rsidRDefault="007057E9">
      <w:pPr>
        <w:spacing w:after="0"/>
        <w:jc w:val="left"/>
        <w:rPr>
          <w:rFonts w:cs="Calibri"/>
        </w:rPr>
      </w:pPr>
      <w:r>
        <w:rPr>
          <w:rFonts w:cs="Calibri"/>
        </w:rPr>
        <w:br w:type="page"/>
      </w:r>
    </w:p>
    <w:p w14:paraId="71C34DB2" w14:textId="1949873C" w:rsidR="24B64A87" w:rsidRDefault="24B64A87" w:rsidP="5FF05498">
      <w:pPr>
        <w:pStyle w:val="BodyText"/>
        <w:rPr>
          <w:rFonts w:cs="Calibri"/>
        </w:rPr>
      </w:pPr>
      <w:r w:rsidRPr="5FF05498">
        <w:rPr>
          <w:rFonts w:cs="Calibri"/>
        </w:rPr>
        <w:lastRenderedPageBreak/>
        <w:t>The street network is furthered simplified</w:t>
      </w:r>
      <w:r w:rsidR="0408BD20" w:rsidRPr="5FF05498">
        <w:rPr>
          <w:rFonts w:cs="Calibri"/>
        </w:rPr>
        <w:t xml:space="preserve"> for ease-of-use as follows:</w:t>
      </w:r>
    </w:p>
    <w:p w14:paraId="35A8B89A" w14:textId="3A657F43" w:rsidR="42ADA251" w:rsidRDefault="42ADA251" w:rsidP="00455612">
      <w:pPr>
        <w:pStyle w:val="ListParagraph"/>
        <w:numPr>
          <w:ilvl w:val="0"/>
          <w:numId w:val="15"/>
        </w:numPr>
        <w:rPr>
          <w:rFonts w:cs="Calibri"/>
        </w:rPr>
      </w:pPr>
      <w:r w:rsidRPr="5FF05498">
        <w:t>Removal of unconnected streets. This removes all edges that have a node with degree-1 at any end.</w:t>
      </w:r>
    </w:p>
    <w:p w14:paraId="71CE200A" w14:textId="60878B0E" w:rsidR="42ADA251" w:rsidRDefault="42ADA251" w:rsidP="00455612">
      <w:pPr>
        <w:pStyle w:val="ListParagraph"/>
        <w:numPr>
          <w:ilvl w:val="0"/>
          <w:numId w:val="15"/>
        </w:numPr>
        <w:rPr>
          <w:rFonts w:cs="Calibri"/>
        </w:rPr>
      </w:pPr>
      <w:r w:rsidRPr="5FF05498">
        <w:t xml:space="preserve">Convert two-way streets to one-way. The graph may contain some two-way streets because </w:t>
      </w:r>
      <w:proofErr w:type="spellStart"/>
      <w:r w:rsidRPr="5FF05498">
        <w:t>OSMnx</w:t>
      </w:r>
      <w:proofErr w:type="spellEnd"/>
      <w:r w:rsidRPr="5FF05498">
        <w:t xml:space="preserve"> maintains the directionality defined by OSM. </w:t>
      </w:r>
      <w:ins w:id="39" w:author="andrija.vidosavljevic@recherche.enac.fr" w:date="2021-11-30T05:09:00Z">
        <w:r w:rsidR="006E77AF">
          <w:t>In the Metropolis 2</w:t>
        </w:r>
        <w:r w:rsidR="00071B4A">
          <w:t xml:space="preserve">, it is assumed that the width of the streets </w:t>
        </w:r>
      </w:ins>
      <w:ins w:id="40" w:author="andrija.vidosavljevic@recherche.enac.fr" w:date="2021-11-30T05:10:00Z">
        <w:r w:rsidR="00D050FD">
          <w:t xml:space="preserve">allows </w:t>
        </w:r>
      </w:ins>
      <w:del w:id="41" w:author="andrija.vidosavljevic@recherche.enac.fr" w:date="2021-11-30T05:10:00Z">
        <w:r w:rsidRPr="5FF05498" w:rsidDel="008A1632">
          <w:delText xml:space="preserve">The decentralised airspace structure is designed </w:delText>
        </w:r>
      </w:del>
      <w:r w:rsidRPr="5FF05498">
        <w:t>to only accommodate one</w:t>
      </w:r>
      <w:del w:id="42" w:author="andrija.vidosavljevic@recherche.enac.fr" w:date="2021-11-30T05:10:00Z">
        <w:r w:rsidRPr="5FF05498" w:rsidDel="008A1632">
          <w:delText>-way flight</w:delText>
        </w:r>
      </w:del>
      <w:r w:rsidRPr="5FF05498">
        <w:t xml:space="preserve"> </w:t>
      </w:r>
      <w:ins w:id="43" w:author="andrija.vidosavljevic@recherche.enac.fr" w:date="2021-11-30T05:10:00Z">
        <w:r w:rsidR="008A1632">
          <w:t xml:space="preserve">flow </w:t>
        </w:r>
      </w:ins>
      <w:r w:rsidRPr="5FF05498">
        <w:t xml:space="preserve">per </w:t>
      </w:r>
      <w:ins w:id="44" w:author="andrija.vidosavljevic@recherche.enac.fr" w:date="2021-11-30T05:12:00Z">
        <w:r w:rsidR="0091464B">
          <w:t>street</w:t>
        </w:r>
      </w:ins>
      <w:del w:id="45" w:author="andrija.vidosavljevic@recherche.enac.fr" w:date="2021-11-30T05:12:00Z">
        <w:r w:rsidRPr="5FF05498" w:rsidDel="0091464B">
          <w:delText>edge</w:delText>
        </w:r>
      </w:del>
      <w:ins w:id="46" w:author="andrija.vidosavljevic@recherche.enac.fr" w:date="2021-11-30T05:10:00Z">
        <w:r w:rsidR="008A1632">
          <w:t xml:space="preserve"> at the t</w:t>
        </w:r>
      </w:ins>
      <w:ins w:id="47" w:author="andrija.vidosavljevic@recherche.enac.fr" w:date="2021-11-30T05:11:00Z">
        <w:r w:rsidR="008A1632">
          <w:t>ime (</w:t>
        </w:r>
        <w:r w:rsidR="004B7200">
          <w:t xml:space="preserve">without assuming, neither limiting </w:t>
        </w:r>
      </w:ins>
      <w:ins w:id="48" w:author="andrija.vidosavljevic@recherche.enac.fr" w:date="2021-11-30T05:14:00Z">
        <w:r w:rsidR="003D487C">
          <w:t xml:space="preserve">its </w:t>
        </w:r>
        <w:r w:rsidR="00A31972">
          <w:t>direction</w:t>
        </w:r>
      </w:ins>
      <w:ins w:id="49" w:author="andrija.vidosavljevic@recherche.enac.fr" w:date="2021-11-30T05:11:00Z">
        <w:r w:rsidR="008A1632">
          <w:t>)</w:t>
        </w:r>
      </w:ins>
      <w:r w:rsidRPr="5FF05498">
        <w:t>, so all two-way edges are converted to one-way.</w:t>
      </w:r>
    </w:p>
    <w:p w14:paraId="23281FF1" w14:textId="48AB645D" w:rsidR="42ADA251" w:rsidRDefault="42ADA251" w:rsidP="00455612">
      <w:pPr>
        <w:pStyle w:val="ListParagraph"/>
        <w:numPr>
          <w:ilvl w:val="0"/>
          <w:numId w:val="15"/>
        </w:numPr>
        <w:rPr>
          <w:rFonts w:cs="Calibri"/>
        </w:rPr>
      </w:pPr>
      <w:r w:rsidRPr="5FF05498">
        <w:t xml:space="preserve">Remove long-way edges. The </w:t>
      </w:r>
      <w:proofErr w:type="spellStart"/>
      <w:r w:rsidRPr="5FF05498">
        <w:t>OSMnx</w:t>
      </w:r>
      <w:proofErr w:type="spellEnd"/>
      <w:r w:rsidRPr="5FF05498">
        <w:t xml:space="preserve"> graph is by default a multi-directed graph. This means that there can be several edges connecting the same two-nodes. In these cases, the edges with a longer distance are removed.</w:t>
      </w:r>
    </w:p>
    <w:p w14:paraId="53922ADB" w14:textId="3583164D" w:rsidR="42ADA251" w:rsidRPr="00C24565" w:rsidRDefault="42ADA251" w:rsidP="00455612">
      <w:pPr>
        <w:pStyle w:val="ListParagraph"/>
        <w:numPr>
          <w:ilvl w:val="0"/>
          <w:numId w:val="15"/>
        </w:numPr>
        <w:rPr>
          <w:ins w:id="50" w:author="andrija.vidosavljevic@recherche.enac.fr" w:date="2021-11-30T09:50:00Z"/>
          <w:rFonts w:cs="Calibri"/>
        </w:rPr>
      </w:pPr>
      <w:r w:rsidRPr="5FF05498">
        <w:t>Roundabouts are simplified into simpler intersections.</w:t>
      </w:r>
    </w:p>
    <w:p w14:paraId="00FB5D52" w14:textId="30C1A34B" w:rsidR="007904D1" w:rsidRPr="00CE361E" w:rsidRDefault="00C24565" w:rsidP="00455612">
      <w:pPr>
        <w:pStyle w:val="ListParagraph"/>
        <w:numPr>
          <w:ilvl w:val="0"/>
          <w:numId w:val="15"/>
        </w:numPr>
        <w:rPr>
          <w:ins w:id="51" w:author="andrija.vidosavljevic@recherche.enac.fr" w:date="2021-11-30T05:15:00Z"/>
          <w:rFonts w:cs="Calibri"/>
        </w:rPr>
      </w:pPr>
      <w:ins w:id="52" w:author="andrija.vidosavljevic@recherche.enac.fr" w:date="2021-11-30T09:50:00Z">
        <w:r w:rsidRPr="5FF05498">
          <w:t>Parallel edges closer than the minimum separation distance are combined when possible.</w:t>
        </w:r>
        <w:r>
          <w:t xml:space="preserve"> </w:t>
        </w:r>
        <w:r w:rsidRPr="5FF05498">
          <w:rPr>
            <w:rFonts w:cs="Calibri"/>
          </w:rPr>
          <w:t>An example of a simplified graph of a small test section is seen below.</w:t>
        </w:r>
      </w:ins>
    </w:p>
    <w:p w14:paraId="0D27F822" w14:textId="487E36A8" w:rsidR="00CE361E" w:rsidDel="00CE361E" w:rsidRDefault="00CE361E" w:rsidP="00455612">
      <w:pPr>
        <w:pStyle w:val="ListParagraph"/>
        <w:numPr>
          <w:ilvl w:val="0"/>
          <w:numId w:val="15"/>
        </w:numPr>
        <w:rPr>
          <w:del w:id="53" w:author="andrija.vidosavljevic@recherche.enac.fr" w:date="2021-11-30T05:15:00Z"/>
          <w:rFonts w:cs="Calibri"/>
        </w:rPr>
      </w:pPr>
    </w:p>
    <w:p w14:paraId="3507880B" w14:textId="5C6836AD" w:rsidR="112A5F38" w:rsidDel="00C24565" w:rsidRDefault="42ADA251" w:rsidP="5FF05498">
      <w:pPr>
        <w:pStyle w:val="BodyText"/>
        <w:rPr>
          <w:del w:id="54" w:author="andrija.vidosavljevic@recherche.enac.fr" w:date="2021-11-30T09:50:00Z"/>
          <w:rFonts w:cs="Calibri"/>
        </w:rPr>
      </w:pPr>
      <w:del w:id="55" w:author="andrija.vidosavljevic@recherche.enac.fr" w:date="2021-11-30T09:50:00Z">
        <w:r w:rsidRPr="5FF05498" w:rsidDel="00C24565">
          <w:delText>Parallel edges closer than the minimum separation distance are combined when possible.</w:delText>
        </w:r>
        <w:r w:rsidR="00167762" w:rsidDel="00C24565">
          <w:delText xml:space="preserve"> </w:delText>
        </w:r>
        <w:r w:rsidR="112A5F38" w:rsidRPr="5FF05498" w:rsidDel="00C24565">
          <w:rPr>
            <w:rFonts w:cs="Calibri"/>
          </w:rPr>
          <w:delText>A</w:delText>
        </w:r>
        <w:r w:rsidR="734D8269" w:rsidRPr="5FF05498" w:rsidDel="00C24565">
          <w:rPr>
            <w:rFonts w:cs="Calibri"/>
          </w:rPr>
          <w:delText>n example of a</w:delText>
        </w:r>
        <w:r w:rsidR="112A5F38" w:rsidRPr="5FF05498" w:rsidDel="00C24565">
          <w:rPr>
            <w:rFonts w:cs="Calibri"/>
          </w:rPr>
          <w:delText xml:space="preserve"> simplified graph of </w:delText>
        </w:r>
        <w:r w:rsidR="2291D2D3" w:rsidRPr="5FF05498" w:rsidDel="00C24565">
          <w:rPr>
            <w:rFonts w:cs="Calibri"/>
          </w:rPr>
          <w:delText xml:space="preserve">a </w:delText>
        </w:r>
        <w:r w:rsidR="112A5F38" w:rsidRPr="5FF05498" w:rsidDel="00C24565">
          <w:rPr>
            <w:rFonts w:cs="Calibri"/>
          </w:rPr>
          <w:delText>small test section is seen below</w:delText>
        </w:r>
        <w:r w:rsidR="0160E83F" w:rsidRPr="5FF05498" w:rsidDel="00C24565">
          <w:rPr>
            <w:rFonts w:cs="Calibri"/>
          </w:rPr>
          <w:delText>.</w:delText>
        </w:r>
      </w:del>
    </w:p>
    <w:p w14:paraId="53EDFD2B" w14:textId="634B8DB6" w:rsidR="00167762" w:rsidRDefault="0160E83F">
      <w:pPr>
        <w:pStyle w:val="BodyText"/>
        <w:jc w:val="center"/>
        <w:pPrChange w:id="56" w:author="andrija.vidosavljevic@recherche.enac.fr" w:date="2021-11-30T09:50:00Z">
          <w:pPr>
            <w:pStyle w:val="BodyText"/>
            <w:jc w:val="right"/>
          </w:pPr>
        </w:pPrChange>
      </w:pPr>
      <w:r>
        <w:rPr>
          <w:noProof/>
        </w:rPr>
        <w:drawing>
          <wp:inline distT="0" distB="0" distL="0" distR="0" wp14:anchorId="70A39E55" wp14:editId="2895EF92">
            <wp:extent cx="5708341" cy="3603389"/>
            <wp:effectExtent l="0" t="0" r="0" b="3810"/>
            <wp:docPr id="931675197" name="Picture 931675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screen">
                      <a:extLst>
                        <a:ext uri="{28A0092B-C50C-407E-A947-70E740481C1C}">
                          <a14:useLocalDpi xmlns:a14="http://schemas.microsoft.com/office/drawing/2010/main" val="0"/>
                        </a:ext>
                      </a:extLst>
                    </a:blip>
                    <a:stretch>
                      <a:fillRect/>
                    </a:stretch>
                  </pic:blipFill>
                  <pic:spPr>
                    <a:xfrm>
                      <a:off x="0" y="0"/>
                      <a:ext cx="5733576" cy="3619319"/>
                    </a:xfrm>
                    <a:prstGeom prst="rect">
                      <a:avLst/>
                    </a:prstGeom>
                  </pic:spPr>
                </pic:pic>
              </a:graphicData>
            </a:graphic>
          </wp:inline>
        </w:drawing>
      </w:r>
    </w:p>
    <w:p w14:paraId="0E6F8BB5" w14:textId="2EEC455D" w:rsidR="5FF05498" w:rsidRDefault="00167762" w:rsidP="00167762">
      <w:pPr>
        <w:pStyle w:val="Caption"/>
        <w:jc w:val="center"/>
      </w:pPr>
      <w:bookmarkStart w:id="57" w:name="_Toc89241819"/>
      <w:r>
        <w:t xml:space="preserve">Figure </w:t>
      </w:r>
      <w:r>
        <w:fldChar w:fldCharType="begin"/>
      </w:r>
      <w:r>
        <w:instrText xml:space="preserve"> SEQ Figure \* ARABIC </w:instrText>
      </w:r>
      <w:r>
        <w:fldChar w:fldCharType="separate"/>
      </w:r>
      <w:r>
        <w:rPr>
          <w:noProof/>
        </w:rPr>
        <w:t>4</w:t>
      </w:r>
      <w:r>
        <w:fldChar w:fldCharType="end"/>
      </w:r>
      <w:r>
        <w:t>: Simplified Street Graph</w:t>
      </w:r>
      <w:bookmarkEnd w:id="57"/>
    </w:p>
    <w:p w14:paraId="410CE5DF" w14:textId="2AA3CA42" w:rsidR="00C031B5" w:rsidRPr="0019567E" w:rsidRDefault="00823B44" w:rsidP="002D0916">
      <w:pPr>
        <w:pStyle w:val="Heading3"/>
      </w:pPr>
      <w:r>
        <w:t>Building data-processing</w:t>
      </w:r>
    </w:p>
    <w:p w14:paraId="49869BAD" w14:textId="4FFE9B71" w:rsidR="00C031B5" w:rsidRPr="00C031B5" w:rsidRDefault="00ED4087" w:rsidP="00917A04">
      <w:pPr>
        <w:pStyle w:val="BodyText"/>
      </w:pPr>
      <w:r>
        <w:t xml:space="preserve">Building information is necessary to calculate geofence intrusions. </w:t>
      </w:r>
      <w:ins w:id="58" w:author="andrija.vidosavljevic@recherche.enac.fr" w:date="2021-11-30T05:16:00Z">
        <w:r w:rsidR="00435173">
          <w:t>In the Metropolis</w:t>
        </w:r>
        <w:r w:rsidR="00CE79AD">
          <w:t xml:space="preserve">, </w:t>
        </w:r>
      </w:ins>
      <w:ins w:id="59" w:author="andrija.vidosavljevic@recherche.enac.fr" w:date="2021-11-30T05:17:00Z">
        <w:r w:rsidR="00CE79AD">
          <w:t xml:space="preserve">drones may not fly between the buildings out of the street </w:t>
        </w:r>
        <w:r w:rsidR="00AF2E31">
          <w:t>network</w:t>
        </w:r>
      </w:ins>
      <w:ins w:id="60" w:author="andrija.vidosavljevic@recherche.enac.fr" w:date="2021-11-30T05:18:00Z">
        <w:r w:rsidR="00D85FAF">
          <w:t xml:space="preserve">, hence, individual buildings </w:t>
        </w:r>
        <w:r w:rsidR="009F180C">
          <w:t>i</w:t>
        </w:r>
      </w:ins>
      <w:ins w:id="61" w:author="andrija.vidosavljevic@recherche.enac.fr" w:date="2021-11-30T05:19:00Z">
        <w:r w:rsidR="009F180C">
          <w:t xml:space="preserve">n the same </w:t>
        </w:r>
        <w:r w:rsidR="00171226">
          <w:t xml:space="preserve">city </w:t>
        </w:r>
        <w:r w:rsidR="009F180C">
          <w:t>block</w:t>
        </w:r>
      </w:ins>
      <w:ins w:id="62" w:author="andrija.vidosavljevic@recherche.enac.fr" w:date="2021-11-30T05:20:00Z">
        <w:r w:rsidR="00171226">
          <w:t xml:space="preserve"> surrounded by the streets </w:t>
        </w:r>
      </w:ins>
      <w:ins w:id="63" w:author="andrija.vidosavljevic@recherche.enac.fr" w:date="2021-11-30T05:18:00Z">
        <w:r w:rsidR="00D85FAF">
          <w:t xml:space="preserve">are grouped </w:t>
        </w:r>
      </w:ins>
      <w:ins w:id="64" w:author="andrija.vidosavljevic@recherche.enac.fr" w:date="2021-11-30T05:20:00Z">
        <w:r w:rsidR="00171226">
          <w:t>together.</w:t>
        </w:r>
      </w:ins>
      <w:ins w:id="65" w:author="andrija.vidosavljevic@recherche.enac.fr" w:date="2021-11-30T05:18:00Z">
        <w:r w:rsidR="00D85FAF">
          <w:t xml:space="preserve"> </w:t>
        </w:r>
      </w:ins>
      <w:r w:rsidR="00482E0C">
        <w:t xml:space="preserve">The </w:t>
      </w:r>
      <w:ins w:id="66" w:author="andrija.vidosavljevic@recherche.enac.fr" w:date="2021-11-30T05:20:00Z">
        <w:r w:rsidR="008A6DE1">
          <w:t xml:space="preserve">building </w:t>
        </w:r>
      </w:ins>
      <w:r w:rsidR="00482E0C">
        <w:t xml:space="preserve">data was obtained from the </w:t>
      </w:r>
      <w:r w:rsidR="00CF15FF">
        <w:t>government of Vienna</w:t>
      </w:r>
      <w:r w:rsidR="003D27FF">
        <w:t xml:space="preserve"> </w:t>
      </w:r>
      <w:sdt>
        <w:sdtPr>
          <w:id w:val="516422588"/>
          <w:citation/>
        </w:sdtPr>
        <w:sdtEndPr/>
        <w:sdtContent>
          <w:r w:rsidR="003D27FF">
            <w:fldChar w:fldCharType="begin"/>
          </w:r>
          <w:r w:rsidR="003D27FF">
            <w:rPr>
              <w:lang w:val="en-US"/>
            </w:rPr>
            <w:instrText xml:space="preserve"> CITATION Cit21 \l 1033 </w:instrText>
          </w:r>
          <w:r w:rsidR="003D27FF">
            <w:fldChar w:fldCharType="separate"/>
          </w:r>
          <w:r w:rsidR="00BB6BF7">
            <w:rPr>
              <w:noProof/>
              <w:lang w:val="en-US"/>
            </w:rPr>
            <w:t>(City of Vienna, 2021)</w:t>
          </w:r>
          <w:r w:rsidR="003D27FF">
            <w:fldChar w:fldCharType="end"/>
          </w:r>
        </w:sdtContent>
      </w:sdt>
      <w:r w:rsidR="003D27FF">
        <w:t>.</w:t>
      </w:r>
      <w:r w:rsidR="00A43479">
        <w:t xml:space="preserve"> Simple processing </w:t>
      </w:r>
      <w:r w:rsidR="00482E0C">
        <w:t>was</w:t>
      </w:r>
      <w:r w:rsidR="00A43479">
        <w:t xml:space="preserve"> performed </w:t>
      </w:r>
      <w:r w:rsidR="00221A77">
        <w:t>to combine adjacent polygons</w:t>
      </w:r>
      <w:ins w:id="67" w:author="andrija.vidosavljevic@recherche.enac.fr" w:date="2021-11-30T05:20:00Z">
        <w:r w:rsidR="008A6DE1">
          <w:t xml:space="preserve"> </w:t>
        </w:r>
        <w:proofErr w:type="spellStart"/>
        <w:r w:rsidR="008A6DE1">
          <w:t>i.e</w:t>
        </w:r>
        <w:proofErr w:type="spellEnd"/>
        <w:r w:rsidR="008A6DE1">
          <w:t>, buildings</w:t>
        </w:r>
      </w:ins>
      <w:r w:rsidR="00221A77">
        <w:t xml:space="preserve"> into </w:t>
      </w:r>
      <w:del w:id="68" w:author="andrija.vidosavljevic@recherche.enac.fr" w:date="2021-11-30T09:51:00Z">
        <w:r w:rsidR="00221A77" w:rsidDel="00115DFB">
          <w:delText>one</w:delText>
        </w:r>
      </w:del>
      <w:ins w:id="69" w:author="andrija.vidosavljevic@recherche.enac.fr" w:date="2021-11-30T05:20:00Z">
        <w:r w:rsidR="0070264C">
          <w:t>polygon</w:t>
        </w:r>
      </w:ins>
      <w:ins w:id="70" w:author="andrija.vidosavljevic@recherche.enac.fr" w:date="2021-11-30T09:51:00Z">
        <w:r w:rsidR="00115DFB">
          <w:t>s</w:t>
        </w:r>
      </w:ins>
      <w:ins w:id="71" w:author="andrija.vidosavljevic@recherche.enac.fr" w:date="2021-11-30T05:20:00Z">
        <w:r w:rsidR="0070264C">
          <w:t xml:space="preserve"> representing city block</w:t>
        </w:r>
      </w:ins>
      <w:r w:rsidR="00221A77">
        <w:t>.</w:t>
      </w:r>
      <w:r>
        <w:t xml:space="preserve"> Furthermore, all polygons are assumed to extend </w:t>
      </w:r>
      <w:r w:rsidR="00917A04">
        <w:t>the height of the airspace</w:t>
      </w:r>
      <w:ins w:id="72" w:author="andrija.vidosavljevic@recherche.enac.fr" w:date="2021-11-30T05:21:00Z">
        <w:r w:rsidR="0070264C">
          <w:t xml:space="preserve">, due to the assumption that in the </w:t>
        </w:r>
        <w:r w:rsidR="00261DEE">
          <w:t>constrained airspace all vehicles must follow street network, hence, no overfl</w:t>
        </w:r>
      </w:ins>
      <w:ins w:id="73" w:author="andrija.vidosavljevic@recherche.enac.fr" w:date="2021-11-30T05:22:00Z">
        <w:r w:rsidR="00261DEE">
          <w:t>y of the buildings</w:t>
        </w:r>
      </w:ins>
      <w:r w:rsidR="00917A04">
        <w:t>.</w:t>
      </w:r>
    </w:p>
    <w:p w14:paraId="784B4808" w14:textId="78CFF58E" w:rsidR="006B6328" w:rsidRPr="0019567E" w:rsidRDefault="006B6328" w:rsidP="002D0916">
      <w:pPr>
        <w:pStyle w:val="Heading3"/>
      </w:pPr>
      <w:bookmarkStart w:id="74" w:name="_Ref89145711"/>
      <w:r w:rsidRPr="0019567E">
        <w:lastRenderedPageBreak/>
        <w:t>Vertiport locations</w:t>
      </w:r>
      <w:bookmarkEnd w:id="74"/>
    </w:p>
    <w:p w14:paraId="420C5AC5" w14:textId="3982596D" w:rsidR="00734F6E" w:rsidRPr="0019567E" w:rsidRDefault="00E47C14" w:rsidP="00E47C14">
      <w:pPr>
        <w:pStyle w:val="BodyText"/>
      </w:pPr>
      <w:r w:rsidRPr="00E47C14">
        <w:t>Conceptually, vertiports are places that can receive and send out flights</w:t>
      </w:r>
      <w:ins w:id="75" w:author="andrija.vidosavljevic@recherche.enac.fr" w:date="2021-11-30T05:25:00Z">
        <w:r w:rsidR="00C53A88">
          <w:t>. They</w:t>
        </w:r>
      </w:ins>
      <w:del w:id="76" w:author="andrija.vidosavljevic@recherche.enac.fr" w:date="2021-11-30T05:25:00Z">
        <w:r w:rsidRPr="00E47C14" w:rsidDel="00C53A88">
          <w:delText xml:space="preserve">, </w:delText>
        </w:r>
        <w:r w:rsidRPr="00E47C14" w:rsidDel="00E73240">
          <w:delText>and</w:delText>
        </w:r>
      </w:del>
      <w:r w:rsidRPr="00E47C14">
        <w:t xml:space="preserve"> resemble mailboxes</w:t>
      </w:r>
      <w:ins w:id="77" w:author="andrija.vidosavljevic@recherche.enac.fr" w:date="2021-11-30T05:25:00Z">
        <w:r w:rsidR="00E73240">
          <w:t xml:space="preserve"> for th</w:t>
        </w:r>
      </w:ins>
      <w:ins w:id="78" w:author="andrija.vidosavljevic@recherche.enac.fr" w:date="2021-11-30T05:26:00Z">
        <w:r w:rsidR="00E73240">
          <w:t>e neighbouring population and are</w:t>
        </w:r>
      </w:ins>
      <w:r w:rsidRPr="00E47C14">
        <w:t xml:space="preserve"> distributed all over the city. The vertiports are placed uniformly per municipality</w:t>
      </w:r>
      <w:ins w:id="79" w:author="andrija.vidosavljevic@recherche.enac.fr" w:date="2021-11-30T05:49:00Z">
        <w:r w:rsidR="00F83066">
          <w:t xml:space="preserve"> (see</w:t>
        </w:r>
        <w:r w:rsidR="005435BB">
          <w:t xml:space="preserve"> yellow circ</w:t>
        </w:r>
      </w:ins>
      <w:ins w:id="80" w:author="andrija.vidosavljevic@recherche.enac.fr" w:date="2021-11-30T05:50:00Z">
        <w:r w:rsidR="005435BB">
          <w:t xml:space="preserve">les </w:t>
        </w:r>
        <w:r w:rsidR="00B407A6">
          <w:t>in</w:t>
        </w:r>
      </w:ins>
      <w:ins w:id="81" w:author="andrija.vidosavljevic@recherche.enac.fr" w:date="2021-11-30T05:49:00Z">
        <w:r w:rsidR="00F83066">
          <w:t xml:space="preserve"> </w:t>
        </w:r>
        <w:r w:rsidR="005435BB">
          <w:fldChar w:fldCharType="begin"/>
        </w:r>
        <w:r w:rsidR="005435BB">
          <w:instrText xml:space="preserve"> REF _Ref89143793 \h </w:instrText>
        </w:r>
      </w:ins>
      <w:r w:rsidR="005435BB">
        <w:fldChar w:fldCharType="separate"/>
      </w:r>
      <w:r w:rsidR="005435BB" w:rsidRPr="0019567E">
        <w:t xml:space="preserve">Figure </w:t>
      </w:r>
      <w:r w:rsidR="005435BB">
        <w:rPr>
          <w:noProof/>
        </w:rPr>
        <w:t>5</w:t>
      </w:r>
      <w:ins w:id="82" w:author="andrija.vidosavljevic@recherche.enac.fr" w:date="2021-11-30T05:49:00Z">
        <w:r w:rsidR="005435BB">
          <w:fldChar w:fldCharType="end"/>
        </w:r>
      </w:ins>
      <w:ins w:id="83" w:author="andrija.vidosavljevic@recherche.enac.fr" w:date="2021-11-30T05:50:00Z">
        <w:r w:rsidR="00B407A6">
          <w:t>)</w:t>
        </w:r>
      </w:ins>
      <w:r w:rsidRPr="00E47C14">
        <w:t xml:space="preserve">. The number of vertiports in each municipality </w:t>
      </w:r>
      <w:del w:id="84" w:author="andrija.vidosavljevic@recherche.enac.fr" w:date="2021-11-30T05:28:00Z">
        <w:r w:rsidRPr="00E47C14" w:rsidDel="002F3AE7">
          <w:delText xml:space="preserve">depends </w:delText>
        </w:r>
      </w:del>
      <w:ins w:id="85" w:author="andrija.vidosavljevic@recherche.enac.fr" w:date="2021-11-30T05:28:00Z">
        <w:r w:rsidR="002F3AE7">
          <w:t>is determined based</w:t>
        </w:r>
        <w:r w:rsidR="002F3AE7" w:rsidRPr="00E47C14">
          <w:t xml:space="preserve"> </w:t>
        </w:r>
      </w:ins>
      <w:r w:rsidRPr="00E47C14">
        <w:t xml:space="preserve">on the municipal demand </w:t>
      </w:r>
      <w:del w:id="86" w:author="andrija.vidosavljevic@recherche.enac.fr" w:date="2021-11-30T05:28:00Z">
        <w:r w:rsidRPr="00E47C14" w:rsidDel="00796773">
          <w:delText xml:space="preserve">that was determined </w:delText>
        </w:r>
      </w:del>
      <w:ins w:id="87" w:author="andrija.vidosavljevic@recherche.enac.fr" w:date="2021-11-30T05:28:00Z">
        <w:r w:rsidR="00796773">
          <w:t>(</w:t>
        </w:r>
      </w:ins>
      <w:r w:rsidRPr="0019567E">
        <w:t>see section</w:t>
      </w:r>
      <w:del w:id="88" w:author="andrija.vidosavljevic@recherche.enac.fr" w:date="2021-11-30T05:27:00Z">
        <w:r w:rsidRPr="0019567E" w:rsidDel="00863279">
          <w:delText xml:space="preserve"> </w:delText>
        </w:r>
      </w:del>
      <w:r w:rsidRPr="0019567E">
        <w:t xml:space="preserve"> </w:t>
      </w:r>
      <w:r w:rsidRPr="0019567E">
        <w:fldChar w:fldCharType="begin"/>
      </w:r>
      <w:r w:rsidRPr="0019567E">
        <w:instrText xml:space="preserve"> REF _Ref87611069 \r \h </w:instrText>
      </w:r>
      <w:r w:rsidRPr="0019567E">
        <w:fldChar w:fldCharType="separate"/>
      </w:r>
      <w:r w:rsidRPr="0019567E">
        <w:t>2.2.4</w:t>
      </w:r>
      <w:r w:rsidRPr="0019567E">
        <w:fldChar w:fldCharType="end"/>
      </w:r>
      <w:ins w:id="89" w:author="andrija.vidosavljevic@recherche.enac.fr" w:date="2021-11-30T05:28:00Z">
        <w:r w:rsidR="00796773">
          <w:t>)</w:t>
        </w:r>
        <w:r w:rsidR="002F3AE7">
          <w:t xml:space="preserve"> and </w:t>
        </w:r>
      </w:ins>
      <w:ins w:id="90" w:author="andrija.vidosavljevic@recherche.enac.fr" w:date="2021-11-30T05:30:00Z">
        <w:r w:rsidR="00B967B2">
          <w:t xml:space="preserve">two </w:t>
        </w:r>
      </w:ins>
      <w:ins w:id="91" w:author="andrija.vidosavljevic@recherche.enac.fr" w:date="2021-11-30T05:34:00Z">
        <w:r w:rsidR="00305E29">
          <w:t xml:space="preserve">hypothesis </w:t>
        </w:r>
        <w:r w:rsidR="00F74FA2">
          <w:t>on</w:t>
        </w:r>
      </w:ins>
      <w:ins w:id="92" w:author="andrija.vidosavljevic@recherche.enac.fr" w:date="2021-11-30T05:33:00Z">
        <w:r w:rsidR="009A7E38">
          <w:t xml:space="preserve"> </w:t>
        </w:r>
      </w:ins>
      <w:ins w:id="93" w:author="andrija.vidosavljevic@recherche.enac.fr" w:date="2021-11-30T05:28:00Z">
        <w:r w:rsidR="002F3AE7">
          <w:t>vertiport</w:t>
        </w:r>
      </w:ins>
      <w:ins w:id="94" w:author="andrija.vidosavljevic@recherche.enac.fr" w:date="2021-11-30T05:29:00Z">
        <w:r w:rsidR="002F3AE7">
          <w:t xml:space="preserve"> throughput </w:t>
        </w:r>
        <w:r w:rsidR="00645D30">
          <w:t>and maxim</w:t>
        </w:r>
      </w:ins>
      <w:ins w:id="95" w:author="andrija.vidosavljevic@recherche.enac.fr" w:date="2021-11-30T05:30:00Z">
        <w:r w:rsidR="00645D30">
          <w:t>um walking distance</w:t>
        </w:r>
        <w:r w:rsidR="007B66D5">
          <w:t>, a</w:t>
        </w:r>
      </w:ins>
      <w:ins w:id="96" w:author="andrija.vidosavljevic@recherche.enac.fr" w:date="2021-11-30T05:34:00Z">
        <w:r w:rsidR="00F74FA2">
          <w:t>s follows:</w:t>
        </w:r>
      </w:ins>
      <w:del w:id="97" w:author="andrija.vidosavljevic@recherche.enac.fr" w:date="2021-11-30T05:34:00Z">
        <w:r w:rsidRPr="0019567E" w:rsidDel="00F74FA2">
          <w:delText>.</w:delText>
        </w:r>
        <w:r w:rsidR="00EF2584" w:rsidRPr="0019567E" w:rsidDel="00F74FA2">
          <w:delText xml:space="preserve"> </w:delText>
        </w:r>
      </w:del>
      <w:del w:id="98" w:author="andrija.vidosavljevic@recherche.enac.fr" w:date="2021-11-30T05:31:00Z">
        <w:r w:rsidR="00EF2584" w:rsidRPr="0019567E" w:rsidDel="00674B1F">
          <w:delText>It is assumed that within a municipality there is on average no difference between the vertiports in terms of demand.</w:delText>
        </w:r>
      </w:del>
      <w:del w:id="99" w:author="andrija.vidosavljevic@recherche.enac.fr" w:date="2021-11-30T05:34:00Z">
        <w:r w:rsidR="00734F6E" w:rsidRPr="0019567E" w:rsidDel="00F74FA2">
          <w:delText>The</w:delText>
        </w:r>
        <w:r w:rsidR="00115072" w:rsidRPr="0019567E" w:rsidDel="00F74FA2">
          <w:delText>se are the following</w:delText>
        </w:r>
        <w:r w:rsidR="00734F6E" w:rsidRPr="0019567E" w:rsidDel="00F74FA2">
          <w:delText xml:space="preserve"> constraints for determining </w:delText>
        </w:r>
        <w:r w:rsidR="00DC1B2C" w:rsidRPr="0019567E" w:rsidDel="00F74FA2">
          <w:delText>the amount of vertiports required</w:delText>
        </w:r>
        <w:r w:rsidR="00115072" w:rsidRPr="0019567E" w:rsidDel="00F74FA2">
          <w:delText>:</w:delText>
        </w:r>
      </w:del>
    </w:p>
    <w:p w14:paraId="70F92E93" w14:textId="7D0E9CB5" w:rsidR="00115072" w:rsidRPr="00115072" w:rsidRDefault="00115072" w:rsidP="00455612">
      <w:pPr>
        <w:pStyle w:val="BodyText"/>
        <w:numPr>
          <w:ilvl w:val="0"/>
          <w:numId w:val="10"/>
        </w:numPr>
      </w:pPr>
      <w:r w:rsidRPr="00115072">
        <w:t>Each</w:t>
      </w:r>
      <w:r w:rsidRPr="0019567E">
        <w:t xml:space="preserve"> </w:t>
      </w:r>
      <w:r w:rsidRPr="00115072">
        <w:t>vertiport</w:t>
      </w:r>
      <w:r w:rsidRPr="0019567E">
        <w:t xml:space="preserve"> </w:t>
      </w:r>
      <w:r w:rsidRPr="00115072">
        <w:t>can</w:t>
      </w:r>
      <w:r w:rsidRPr="0019567E">
        <w:t xml:space="preserve"> </w:t>
      </w:r>
      <w:r w:rsidRPr="00115072">
        <w:t>handle</w:t>
      </w:r>
      <w:r w:rsidRPr="0019567E">
        <w:t xml:space="preserve"> </w:t>
      </w:r>
      <w:r w:rsidRPr="00115072">
        <w:t>20</w:t>
      </w:r>
      <w:r w:rsidRPr="0019567E">
        <w:t xml:space="preserve"> </w:t>
      </w:r>
      <w:r w:rsidRPr="00115072">
        <w:t>landings</w:t>
      </w:r>
      <w:r w:rsidRPr="0019567E">
        <w:t xml:space="preserve"> </w:t>
      </w:r>
      <w:r w:rsidRPr="00115072">
        <w:t>per</w:t>
      </w:r>
      <w:r w:rsidRPr="0019567E">
        <w:t xml:space="preserve"> </w:t>
      </w:r>
      <w:r w:rsidRPr="00115072">
        <w:t>hour.</w:t>
      </w:r>
      <w:r w:rsidRPr="0019567E">
        <w:t xml:space="preserve"> </w:t>
      </w:r>
      <w:r w:rsidRPr="00115072">
        <w:t>This</w:t>
      </w:r>
      <w:r w:rsidRPr="0019567E">
        <w:t xml:space="preserve"> </w:t>
      </w:r>
      <w:r w:rsidR="00E460FF">
        <w:t xml:space="preserve">value assumes that </w:t>
      </w:r>
      <w:r w:rsidRPr="00115072">
        <w:t xml:space="preserve">an average landing is expected to take about 2 minutes. On top of that there is a minute leeway to allow for other tasks, like loading/removing cargo or batteries. </w:t>
      </w:r>
    </w:p>
    <w:p w14:paraId="46F0365E" w14:textId="349ED579" w:rsidR="00115072" w:rsidRPr="0019567E" w:rsidRDefault="00115072" w:rsidP="00455612">
      <w:pPr>
        <w:pStyle w:val="BodyText"/>
        <w:numPr>
          <w:ilvl w:val="0"/>
          <w:numId w:val="10"/>
        </w:numPr>
      </w:pPr>
      <w:r w:rsidRPr="00115072">
        <w:t>Each vertiport covers at most hal</w:t>
      </w:r>
      <w:r w:rsidR="00AC5501">
        <w:t>f</w:t>
      </w:r>
      <w:r w:rsidRPr="00115072">
        <w:t xml:space="preserve"> a square </w:t>
      </w:r>
      <w:r w:rsidR="005A1EF8" w:rsidRPr="00115072">
        <w:t>kilometre</w:t>
      </w:r>
      <w:r w:rsidRPr="00115072">
        <w:t>. This constraint is made such that in less dense areas, there is still always a vertiport in walkable distance from any point.</w:t>
      </w:r>
    </w:p>
    <w:p w14:paraId="3E4C50FF" w14:textId="5AA590DB" w:rsidR="001D7439" w:rsidRPr="0019567E" w:rsidRDefault="00674B1F" w:rsidP="001D7439">
      <w:pPr>
        <w:pStyle w:val="BodyText"/>
      </w:pPr>
      <w:ins w:id="100" w:author="andrija.vidosavljevic@recherche.enac.fr" w:date="2021-11-30T05:31:00Z">
        <w:r w:rsidRPr="0019567E">
          <w:t>It is assumed that within a municipality there is on average no difference between the vertiports in terms of demand.</w:t>
        </w:r>
        <w:r>
          <w:t xml:space="preserve"> </w:t>
        </w:r>
      </w:ins>
      <w:r w:rsidR="001D7439" w:rsidRPr="0019567E">
        <w:t xml:space="preserve">Furthermore, each vertiport is split </w:t>
      </w:r>
      <w:r w:rsidR="00416C9D" w:rsidRPr="0019567E">
        <w:t>int</w:t>
      </w:r>
      <w:r w:rsidR="00F55B18" w:rsidRPr="0019567E">
        <w:t>o</w:t>
      </w:r>
      <w:r w:rsidR="00416C9D" w:rsidRPr="0019567E">
        <w:t xml:space="preserve"> </w:t>
      </w:r>
      <w:r w:rsidR="00F55B18" w:rsidRPr="0019567E">
        <w:t>sending</w:t>
      </w:r>
      <w:r w:rsidR="00416C9D" w:rsidRPr="0019567E">
        <w:t xml:space="preserve"> and </w:t>
      </w:r>
      <w:r w:rsidR="00F55B18" w:rsidRPr="0019567E">
        <w:t>receiving</w:t>
      </w:r>
      <w:r w:rsidR="00416C9D" w:rsidRPr="0019567E">
        <w:t xml:space="preserve"> node</w:t>
      </w:r>
      <w:r w:rsidR="00F55B18" w:rsidRPr="0019567E">
        <w:t>s that is</w:t>
      </w:r>
      <w:r w:rsidR="00416C9D" w:rsidRPr="0019567E">
        <w:t xml:space="preserve"> </w:t>
      </w:r>
      <w:r w:rsidR="00F55B18" w:rsidRPr="0019567E">
        <w:t xml:space="preserve">separated by at least the minimum separation distance. This was done so </w:t>
      </w:r>
      <w:ins w:id="101" w:author="andrija.vidosavljevic@recherche.enac.fr" w:date="2021-11-30T05:40:00Z">
        <w:r w:rsidR="00C859D3">
          <w:t xml:space="preserve">to </w:t>
        </w:r>
        <w:r w:rsidR="00E63C24">
          <w:t>separate arriv</w:t>
        </w:r>
        <w:r w:rsidR="00B46990">
          <w:t>al</w:t>
        </w:r>
        <w:r w:rsidR="00E63C24">
          <w:t xml:space="preserve"> and depart</w:t>
        </w:r>
        <w:r w:rsidR="00B46990">
          <w:t xml:space="preserve">ure </w:t>
        </w:r>
        <w:r w:rsidR="00E63C24">
          <w:t>flows</w:t>
        </w:r>
      </w:ins>
      <w:ins w:id="102" w:author="andrija.vidosavljevic@recherche.enac.fr" w:date="2021-11-30T05:43:00Z">
        <w:r w:rsidR="009D0C8A">
          <w:t>,</w:t>
        </w:r>
      </w:ins>
      <w:ins w:id="103" w:author="andrija.vidosavljevic@recherche.enac.fr" w:date="2021-11-30T05:40:00Z">
        <w:r w:rsidR="00E63C24">
          <w:t xml:space="preserve"> </w:t>
        </w:r>
      </w:ins>
      <w:r w:rsidR="00F55B18" w:rsidRPr="0019567E">
        <w:t xml:space="preserve">that </w:t>
      </w:r>
      <w:r w:rsidR="002A6EC2" w:rsidRPr="0019567E">
        <w:t xml:space="preserve">an arriving aircraft will have a lower chance of </w:t>
      </w:r>
      <w:r w:rsidR="00521E4C" w:rsidRPr="0019567E">
        <w:t>conflicting with</w:t>
      </w:r>
      <w:r w:rsidR="00FA3EFA" w:rsidRPr="0019567E">
        <w:t xml:space="preserve"> a departing aircraft.</w:t>
      </w:r>
    </w:p>
    <w:p w14:paraId="4BA4202D" w14:textId="129F4587" w:rsidR="00FA3EFA" w:rsidRPr="0019567E" w:rsidRDefault="00521E4C" w:rsidP="002D0916">
      <w:pPr>
        <w:pStyle w:val="Heading3"/>
      </w:pPr>
      <w:r w:rsidRPr="0019567E">
        <w:t>Distribution centr</w:t>
      </w:r>
      <w:r w:rsidR="0019567E" w:rsidRPr="0019567E">
        <w:t>e</w:t>
      </w:r>
      <w:r w:rsidRPr="0019567E">
        <w:t>s</w:t>
      </w:r>
    </w:p>
    <w:p w14:paraId="2DBC2E13" w14:textId="45AAC035" w:rsidR="00521E4C" w:rsidRPr="00521E4C" w:rsidDel="00294BA4" w:rsidRDefault="00521E4C" w:rsidP="00521E4C">
      <w:pPr>
        <w:pStyle w:val="BodyText"/>
        <w:rPr>
          <w:del w:id="104" w:author="andrija.vidosavljevic@recherche.enac.fr" w:date="2021-11-30T05:48:00Z"/>
        </w:rPr>
      </w:pPr>
      <w:r w:rsidRPr="00521E4C">
        <w:t xml:space="preserve">Distribution </w:t>
      </w:r>
      <w:r w:rsidR="004B6B4A" w:rsidRPr="00521E4C">
        <w:t>centres</w:t>
      </w:r>
      <w:r w:rsidRPr="00521E4C">
        <w:t xml:space="preserve"> are like warehouses </w:t>
      </w:r>
      <w:r w:rsidR="00FA333D" w:rsidRPr="0019567E">
        <w:t xml:space="preserve">in the sense that </w:t>
      </w:r>
      <w:r w:rsidR="004B6B4A" w:rsidRPr="00521E4C">
        <w:t>most of the</w:t>
      </w:r>
      <w:r w:rsidRPr="00521E4C">
        <w:t xml:space="preserve"> traffic will originate from</w:t>
      </w:r>
      <w:r w:rsidR="00FA333D" w:rsidRPr="0019567E">
        <w:t xml:space="preserve"> them</w:t>
      </w:r>
      <w:r w:rsidRPr="00521E4C">
        <w:t xml:space="preserve">. This is also what is seen today in normal delivery services, where the mail delivery drivers can return to a central location several times during their shift to pick up new cargo. </w:t>
      </w:r>
      <w:del w:id="105" w:author="andrija.vidosavljevic@recherche.enac.fr" w:date="2021-11-30T05:48:00Z">
        <w:r w:rsidRPr="00521E4C" w:rsidDel="00294BA4">
          <w:delText>The definition further consist</w:delText>
        </w:r>
        <w:r w:rsidR="0019567E" w:rsidRPr="0019567E" w:rsidDel="00294BA4">
          <w:delText>s</w:delText>
        </w:r>
        <w:r w:rsidRPr="00521E4C" w:rsidDel="00294BA4">
          <w:delText xml:space="preserve"> of several aspects namely their location, relative </w:delText>
        </w:r>
        <w:r w:rsidR="004B6B4A" w:rsidRPr="00521E4C" w:rsidDel="00294BA4">
          <w:delText>size,</w:delText>
        </w:r>
        <w:r w:rsidRPr="00521E4C" w:rsidDel="00294BA4">
          <w:delText xml:space="preserve"> and the number of sending and receiving ports each of them should have.</w:delText>
        </w:r>
      </w:del>
      <w:ins w:id="106" w:author="andrija.vidosavljevic@recherche.enac.fr" w:date="2021-11-30T05:48:00Z">
        <w:r w:rsidR="00294BA4">
          <w:t xml:space="preserve">Hence, </w:t>
        </w:r>
      </w:ins>
    </w:p>
    <w:p w14:paraId="170DE267" w14:textId="54BA08AC" w:rsidR="00521E4C" w:rsidRPr="0019567E" w:rsidRDefault="0019567E" w:rsidP="00521E4C">
      <w:pPr>
        <w:pStyle w:val="BodyText"/>
      </w:pPr>
      <w:del w:id="107" w:author="andrija.vidosavljevic@recherche.enac.fr" w:date="2021-11-30T05:48:00Z">
        <w:r w:rsidRPr="0019567E" w:rsidDel="00294BA4">
          <w:delText>T</w:delText>
        </w:r>
      </w:del>
      <w:ins w:id="108" w:author="andrija.vidosavljevic@recherche.enac.fr" w:date="2021-11-30T05:48:00Z">
        <w:r w:rsidR="00294BA4">
          <w:t>t</w:t>
        </w:r>
      </w:ins>
      <w:r w:rsidRPr="0019567E">
        <w:t xml:space="preserve">he distribution centres were placed </w:t>
      </w:r>
      <w:r>
        <w:t>near existing</w:t>
      </w:r>
      <w:r w:rsidRPr="0019567E">
        <w:t xml:space="preserve"> mail pickup points located in</w:t>
      </w:r>
      <w:r>
        <w:t xml:space="preserve"> Vienna</w:t>
      </w:r>
      <w:ins w:id="109" w:author="andrija.vidosavljevic@recherche.enac.fr" w:date="2021-11-30T05:50:00Z">
        <w:r w:rsidR="00B407A6">
          <w:t xml:space="preserve"> (see blue circles in </w:t>
        </w:r>
        <w:r w:rsidR="00B407A6">
          <w:fldChar w:fldCharType="begin"/>
        </w:r>
        <w:r w:rsidR="00B407A6">
          <w:instrText xml:space="preserve"> REF _Ref89143793 \h </w:instrText>
        </w:r>
      </w:ins>
      <w:ins w:id="110" w:author="andrija.vidosavljevic@recherche.enac.fr" w:date="2021-11-30T05:50:00Z">
        <w:r w:rsidR="00B407A6">
          <w:fldChar w:fldCharType="separate"/>
        </w:r>
      </w:ins>
      <w:r w:rsidR="00B407A6" w:rsidRPr="0019567E">
        <w:t xml:space="preserve">Figure </w:t>
      </w:r>
      <w:r w:rsidR="00B407A6">
        <w:rPr>
          <w:noProof/>
        </w:rPr>
        <w:t>5</w:t>
      </w:r>
      <w:ins w:id="111" w:author="andrija.vidosavljevic@recherche.enac.fr" w:date="2021-11-30T05:50:00Z">
        <w:r w:rsidR="00B407A6">
          <w:fldChar w:fldCharType="end"/>
        </w:r>
        <w:r w:rsidR="00B407A6">
          <w:t>)</w:t>
        </w:r>
      </w:ins>
      <w:r w:rsidRPr="0019567E">
        <w:t xml:space="preserve">. </w:t>
      </w:r>
      <w:del w:id="112" w:author="andrija.vidosavljevic@recherche.enac.fr" w:date="2021-11-30T05:51:00Z">
        <w:r w:rsidR="004B6B4A" w:rsidDel="005F63DE">
          <w:delText>It is also assumed that t</w:delText>
        </w:r>
        <w:r w:rsidRPr="0019567E" w:rsidDel="005F63DE">
          <w:delText xml:space="preserve">he distribution </w:delText>
        </w:r>
        <w:r w:rsidR="004B6B4A" w:rsidRPr="0019567E" w:rsidDel="005F63DE">
          <w:delText>centres</w:delText>
        </w:r>
        <w:r w:rsidRPr="0019567E" w:rsidDel="005F63DE">
          <w:delText xml:space="preserve"> </w:delText>
        </w:r>
        <w:commentRangeStart w:id="113"/>
        <w:commentRangeStart w:id="114"/>
        <w:commentRangeStart w:id="115"/>
        <w:commentRangeStart w:id="116"/>
        <w:r w:rsidR="004B6B4A" w:rsidDel="005F63DE">
          <w:delText>will not have any receiving nodes.</w:delText>
        </w:r>
        <w:commentRangeEnd w:id="113"/>
        <w:r w:rsidR="004249AB" w:rsidDel="005F63DE">
          <w:rPr>
            <w:rStyle w:val="CommentReference"/>
          </w:rPr>
          <w:commentReference w:id="113"/>
        </w:r>
        <w:commentRangeEnd w:id="114"/>
        <w:r w:rsidR="000F1DA9" w:rsidDel="005F63DE">
          <w:rPr>
            <w:rStyle w:val="CommentReference"/>
          </w:rPr>
          <w:commentReference w:id="114"/>
        </w:r>
        <w:commentRangeEnd w:id="115"/>
        <w:r w:rsidR="00A276C8" w:rsidDel="005F63DE">
          <w:rPr>
            <w:rStyle w:val="CommentReference"/>
          </w:rPr>
          <w:commentReference w:id="115"/>
        </w:r>
        <w:commentRangeEnd w:id="116"/>
        <w:r w:rsidR="00D77A5B" w:rsidDel="005F63DE">
          <w:rPr>
            <w:rStyle w:val="CommentReference"/>
          </w:rPr>
          <w:commentReference w:id="116"/>
        </w:r>
        <w:r w:rsidRPr="0019567E" w:rsidDel="005F63DE">
          <w:delText xml:space="preserve"> </w:delText>
        </w:r>
      </w:del>
    </w:p>
    <w:p w14:paraId="2E80A7C5" w14:textId="37320808" w:rsidR="00C77ED8" w:rsidRDefault="004A74D9" w:rsidP="006B6328">
      <w:pPr>
        <w:pStyle w:val="BodyText"/>
        <w:rPr>
          <w:ins w:id="117" w:author="andrija.vidosavljevic@recherche.enac.fr" w:date="2021-11-30T06:12:00Z"/>
        </w:rPr>
      </w:pPr>
      <w:ins w:id="118" w:author="andrija.vidosavljevic@recherche.enac.fr" w:date="2021-11-30T05:58:00Z">
        <w:r>
          <w:t xml:space="preserve">It is assumed that majority of the </w:t>
        </w:r>
        <w:r w:rsidR="00622686">
          <w:t>shipments</w:t>
        </w:r>
        <w:r>
          <w:t xml:space="preserve"> would be </w:t>
        </w:r>
        <w:r w:rsidR="00622686">
          <w:t xml:space="preserve">delivered </w:t>
        </w:r>
      </w:ins>
      <w:ins w:id="119" w:author="andrija.vidosavljevic@recherche.enac.fr" w:date="2021-11-30T05:59:00Z">
        <w:r w:rsidR="00622686">
          <w:t xml:space="preserve">over the </w:t>
        </w:r>
      </w:ins>
      <w:ins w:id="120" w:author="andrija.vidosavljevic@recherche.enac.fr" w:date="2021-11-30T05:58:00Z">
        <w:r w:rsidR="00622686">
          <w:t xml:space="preserve">one </w:t>
        </w:r>
      </w:ins>
      <w:ins w:id="121" w:author="andrija.vidosavljevic@recherche.enac.fr" w:date="2021-11-30T05:59:00Z">
        <w:r w:rsidR="00622686">
          <w:t>of the close</w:t>
        </w:r>
      </w:ins>
      <w:ins w:id="122" w:author="andrija.vidosavljevic@recherche.enac.fr" w:date="2021-11-30T06:03:00Z">
        <w:r w:rsidR="00016486">
          <w:t>st</w:t>
        </w:r>
      </w:ins>
      <w:ins w:id="123" w:author="andrija.vidosavljevic@recherche.enac.fr" w:date="2021-11-30T05:59:00Z">
        <w:r w:rsidR="00622686">
          <w:t xml:space="preserve"> distribution centre</w:t>
        </w:r>
      </w:ins>
      <w:ins w:id="124" w:author="andrija.vidosavljevic@recherche.enac.fr" w:date="2021-11-30T06:03:00Z">
        <w:r w:rsidR="00016486">
          <w:t>s</w:t>
        </w:r>
      </w:ins>
      <w:ins w:id="125" w:author="andrija.vidosavljevic@recherche.enac.fr" w:date="2021-11-30T05:59:00Z">
        <w:r w:rsidR="00D73C4C">
          <w:t xml:space="preserve"> (that is also the case today)</w:t>
        </w:r>
        <w:r w:rsidR="00261B32">
          <w:t>.</w:t>
        </w:r>
      </w:ins>
      <w:ins w:id="126" w:author="andrija.vidosavljevic@recherche.enac.fr" w:date="2021-11-30T06:01:00Z">
        <w:r w:rsidR="00A26500">
          <w:t xml:space="preserve"> Hence,</w:t>
        </w:r>
      </w:ins>
      <w:ins w:id="127" w:author="Andrei Badea" w:date="2021-11-30T15:54:00Z">
        <w:r w:rsidR="006B7958">
          <w:t xml:space="preserve"> </w:t>
        </w:r>
      </w:ins>
      <w:commentRangeStart w:id="128"/>
      <w:r w:rsidR="006B7958">
        <w:t xml:space="preserve">the </w:t>
      </w:r>
      <w:ins w:id="129" w:author="andrija.vidosavljevic@recherche.enac.fr" w:date="2021-11-30T05:52:00Z">
        <w:r w:rsidR="00ED4A9B">
          <w:t xml:space="preserve">distribution centre </w:t>
        </w:r>
        <w:r w:rsidR="00B07101">
          <w:t xml:space="preserve">capacity </w:t>
        </w:r>
      </w:ins>
      <w:commentRangeEnd w:id="128"/>
      <w:ins w:id="130" w:author="andrija.vidosavljevic@recherche.enac.fr" w:date="2021-11-30T06:06:00Z">
        <w:r w:rsidR="002722CF">
          <w:rPr>
            <w:rStyle w:val="CommentReference"/>
          </w:rPr>
          <w:commentReference w:id="128"/>
        </w:r>
      </w:ins>
      <w:ins w:id="131" w:author="andrija.vidosavljevic@recherche.enac.fr" w:date="2021-11-30T05:52:00Z">
        <w:r w:rsidR="00B07101">
          <w:t xml:space="preserve">i.e., </w:t>
        </w:r>
      </w:ins>
      <w:ins w:id="132" w:author="andrija.vidosavljevic@recherche.enac.fr" w:date="2021-11-30T05:53:00Z">
        <w:r w:rsidR="00B07101">
          <w:t>the number of scheduled packa</w:t>
        </w:r>
        <w:r w:rsidR="003C7D0F">
          <w:t>ge deliveries</w:t>
        </w:r>
      </w:ins>
      <w:ins w:id="133" w:author="andrija.vidosavljevic@recherche.enac.fr" w:date="2021-11-30T05:56:00Z">
        <w:r w:rsidR="005C0E77">
          <w:t xml:space="preserve"> from a given distribution centre,</w:t>
        </w:r>
      </w:ins>
      <w:ins w:id="134" w:author="andrija.vidosavljevic@recherche.enac.fr" w:date="2021-11-30T05:55:00Z">
        <w:r w:rsidR="00593C9B">
          <w:t xml:space="preserve"> is determine</w:t>
        </w:r>
      </w:ins>
      <w:r w:rsidR="006B7958">
        <w:t>d</w:t>
      </w:r>
      <w:ins w:id="135" w:author="andrija.vidosavljevic@recherche.enac.fr" w:date="2021-11-30T05:55:00Z">
        <w:r w:rsidR="00593C9B">
          <w:t xml:space="preserve"> </w:t>
        </w:r>
        <w:r w:rsidR="00B53CB7">
          <w:t xml:space="preserve">based on </w:t>
        </w:r>
      </w:ins>
      <w:ins w:id="136" w:author="andrija.vidosavljevic@recherche.enac.fr" w:date="2021-11-30T05:57:00Z">
        <w:r w:rsidR="005C0E77">
          <w:t xml:space="preserve">total </w:t>
        </w:r>
      </w:ins>
      <w:ins w:id="137" w:author="andrija.vidosavljevic@recherche.enac.fr" w:date="2021-11-30T05:55:00Z">
        <w:r w:rsidR="00B53CB7">
          <w:t>demand</w:t>
        </w:r>
      </w:ins>
      <w:ins w:id="138" w:author="andrija.vidosavljevic@recherche.enac.fr" w:date="2021-11-30T05:57:00Z">
        <w:r w:rsidR="005C0E77">
          <w:t xml:space="preserve">, </w:t>
        </w:r>
        <w:r w:rsidR="00D228EC">
          <w:t>and surrounding population wealth and size</w:t>
        </w:r>
      </w:ins>
      <w:ins w:id="139" w:author="andrija.vidosavljevic@recherche.enac.fr" w:date="2021-11-30T06:01:00Z">
        <w:r w:rsidR="00A26500">
          <w:t xml:space="preserve">, that </w:t>
        </w:r>
        <w:r w:rsidR="00265CD4">
          <w:t>determine distribution of total demand per municipality</w:t>
        </w:r>
      </w:ins>
      <w:ins w:id="140" w:author="andrija.vidosavljevic@recherche.enac.fr" w:date="2021-11-30T05:57:00Z">
        <w:r w:rsidR="00D228EC">
          <w:t>.</w:t>
        </w:r>
      </w:ins>
      <w:ins w:id="141" w:author="andrija.vidosavljevic@recherche.enac.fr" w:date="2021-11-30T06:02:00Z">
        <w:r w:rsidR="00792DEA">
          <w:t xml:space="preserve"> </w:t>
        </w:r>
      </w:ins>
      <w:ins w:id="142" w:author="andrija.vidosavljevic@recherche.enac.fr" w:date="2021-11-30T06:06:00Z">
        <w:r w:rsidR="002722CF">
          <w:t xml:space="preserve">As a </w:t>
        </w:r>
      </w:ins>
      <w:ins w:id="143" w:author="andrija.vidosavljevic@recherche.enac.fr" w:date="2021-11-30T06:13:00Z">
        <w:r w:rsidR="00E80DA9">
          <w:t>result</w:t>
        </w:r>
      </w:ins>
      <w:ins w:id="144" w:author="andrija.vidosavljevic@recherche.enac.fr" w:date="2021-11-30T06:07:00Z">
        <w:r w:rsidR="00FD76A8">
          <w:t>,</w:t>
        </w:r>
      </w:ins>
      <w:ins w:id="145" w:author="andrija.vidosavljevic@recherche.enac.fr" w:date="2021-11-30T06:06:00Z">
        <w:r w:rsidR="002722CF">
          <w:t xml:space="preserve"> distribution centre capacity differs. </w:t>
        </w:r>
      </w:ins>
      <w:ins w:id="146" w:author="andrija.vidosavljevic@recherche.enac.fr" w:date="2021-11-30T06:04:00Z">
        <w:r w:rsidR="005105D4">
          <w:t xml:space="preserve">Furthermore, </w:t>
        </w:r>
      </w:ins>
      <w:ins w:id="147" w:author="andrija.vidosavljevic@recherche.enac.fr" w:date="2021-11-30T06:08:00Z">
        <w:r w:rsidR="009E166E">
          <w:t>due to availab</w:t>
        </w:r>
      </w:ins>
      <w:ins w:id="148" w:author="andrija.vidosavljevic@recherche.enac.fr" w:date="2021-11-30T06:09:00Z">
        <w:r w:rsidR="009E166E">
          <w:t xml:space="preserve">le place, </w:t>
        </w:r>
      </w:ins>
      <w:ins w:id="149" w:author="andrija.vidosavljevic@recherche.enac.fr" w:date="2021-11-30T06:04:00Z">
        <w:r w:rsidR="007B5E4B">
          <w:t>it is assume</w:t>
        </w:r>
      </w:ins>
      <w:ins w:id="150" w:author="andrija.vidosavljevic@recherche.enac.fr" w:date="2021-11-30T06:10:00Z">
        <w:r w:rsidR="00495257">
          <w:t>d</w:t>
        </w:r>
      </w:ins>
      <w:ins w:id="151" w:author="andrija.vidosavljevic@recherche.enac.fr" w:date="2021-11-30T06:04:00Z">
        <w:r w:rsidR="007B5E4B">
          <w:t xml:space="preserve"> that </w:t>
        </w:r>
      </w:ins>
      <w:ins w:id="152" w:author="andrija.vidosavljevic@recherche.enac.fr" w:date="2021-11-30T06:09:00Z">
        <w:r w:rsidR="00B64F20">
          <w:t>a</w:t>
        </w:r>
      </w:ins>
      <w:ins w:id="153" w:author="andrija.vidosavljevic@recherche.enac.fr" w:date="2021-11-30T06:04:00Z">
        <w:r w:rsidR="007B5E4B">
          <w:t xml:space="preserve"> distribution centres </w:t>
        </w:r>
      </w:ins>
      <w:ins w:id="154" w:author="andrija.vidosavljevic@recherche.enac.fr" w:date="2021-11-30T06:09:00Z">
        <w:r w:rsidR="00B64F20">
          <w:t>size won’t be equal</w:t>
        </w:r>
      </w:ins>
      <w:ins w:id="155" w:author="andrija.vidosavljevic@recherche.enac.fr" w:date="2021-11-30T06:10:00Z">
        <w:r w:rsidR="00495257">
          <w:t xml:space="preserve"> over the city</w:t>
        </w:r>
      </w:ins>
      <w:ins w:id="156" w:author="andrija.vidosavljevic@recherche.enac.fr" w:date="2021-11-30T06:09:00Z">
        <w:r w:rsidR="00F26B71">
          <w:t>, being small</w:t>
        </w:r>
      </w:ins>
      <w:ins w:id="157" w:author="andrija.vidosavljevic@recherche.enac.fr" w:date="2021-11-30T06:10:00Z">
        <w:r w:rsidR="00495257">
          <w:t>er</w:t>
        </w:r>
      </w:ins>
      <w:ins w:id="158" w:author="andrija.vidosavljevic@recherche.enac.fr" w:date="2021-11-30T06:09:00Z">
        <w:r w:rsidR="00F26B71">
          <w:t xml:space="preserve"> in core city </w:t>
        </w:r>
      </w:ins>
      <w:ins w:id="159" w:author="andrija.vidosavljevic@recherche.enac.fr" w:date="2021-11-30T06:10:00Z">
        <w:r w:rsidR="00F26B71">
          <w:t>centre</w:t>
        </w:r>
      </w:ins>
      <w:ins w:id="160" w:author="andrija.vidosavljevic@recherche.enac.fr" w:date="2021-11-30T06:09:00Z">
        <w:r w:rsidR="00F26B71">
          <w:t xml:space="preserve"> and </w:t>
        </w:r>
      </w:ins>
      <w:ins w:id="161" w:author="andrija.vidosavljevic@recherche.enac.fr" w:date="2021-11-30T06:10:00Z">
        <w:r w:rsidR="00F26B71">
          <w:t xml:space="preserve">larger in the </w:t>
        </w:r>
        <w:r w:rsidR="00495257">
          <w:t>suburbs</w:t>
        </w:r>
        <w:r w:rsidR="00F26B71">
          <w:t xml:space="preserve">. </w:t>
        </w:r>
        <w:r w:rsidR="0015736D">
          <w:t>Hence</w:t>
        </w:r>
      </w:ins>
      <w:ins w:id="162" w:author="andrija.vidosavljevic@recherche.enac.fr" w:date="2021-11-30T06:11:00Z">
        <w:r w:rsidR="0015736D">
          <w:t xml:space="preserve">, in the city centre, where the demand is </w:t>
        </w:r>
        <w:r w:rsidR="00486937">
          <w:t xml:space="preserve">bigger, the centres </w:t>
        </w:r>
      </w:ins>
      <w:ins w:id="163" w:author="andrija.vidosavljevic@recherche.enac.fr" w:date="2021-11-30T06:12:00Z">
        <w:r w:rsidR="00486937">
          <w:t xml:space="preserve">would be greater in number (see </w:t>
        </w:r>
        <w:r w:rsidR="00486937">
          <w:fldChar w:fldCharType="begin"/>
        </w:r>
        <w:r w:rsidR="00486937">
          <w:instrText xml:space="preserve"> REF _Ref89143793 \h </w:instrText>
        </w:r>
      </w:ins>
      <w:ins w:id="164" w:author="andrija.vidosavljevic@recherche.enac.fr" w:date="2021-11-30T06:12:00Z">
        <w:r w:rsidR="00486937">
          <w:fldChar w:fldCharType="separate"/>
        </w:r>
      </w:ins>
      <w:r w:rsidR="00486937" w:rsidRPr="0019567E">
        <w:t xml:space="preserve">Figure </w:t>
      </w:r>
      <w:r w:rsidR="00486937">
        <w:rPr>
          <w:noProof/>
        </w:rPr>
        <w:t>5</w:t>
      </w:r>
      <w:ins w:id="165" w:author="andrija.vidosavljevic@recherche.enac.fr" w:date="2021-11-30T06:12:00Z">
        <w:r w:rsidR="00486937">
          <w:fldChar w:fldCharType="end"/>
        </w:r>
        <w:r w:rsidR="00486937">
          <w:t>)</w:t>
        </w:r>
        <w:r w:rsidR="00C77ED8">
          <w:t>.</w:t>
        </w:r>
      </w:ins>
    </w:p>
    <w:p w14:paraId="71291F62" w14:textId="220615D7" w:rsidR="0073190A" w:rsidRDefault="001053CF" w:rsidP="006B6328">
      <w:pPr>
        <w:pStyle w:val="BodyText"/>
        <w:rPr>
          <w:ins w:id="166" w:author="andrija.vidosavljevic@recherche.enac.fr" w:date="2021-11-30T06:14:00Z"/>
        </w:rPr>
      </w:pPr>
      <w:ins w:id="167" w:author="andrija.vidosavljevic@recherche.enac.fr" w:date="2021-11-30T06:14:00Z">
        <w:r>
          <w:t xml:space="preserve">To allow </w:t>
        </w:r>
      </w:ins>
      <w:ins w:id="168" w:author="andrija.vidosavljevic@recherche.enac.fr" w:date="2021-11-30T06:15:00Z">
        <w:r w:rsidR="00801082">
          <w:t>simultaneous</w:t>
        </w:r>
      </w:ins>
      <w:ins w:id="169" w:author="andrija.vidosavljevic@recherche.enac.fr" w:date="2021-11-30T06:14:00Z">
        <w:r w:rsidR="00801082">
          <w:t xml:space="preserve"> operation at the d</w:t>
        </w:r>
      </w:ins>
      <w:ins w:id="170" w:author="andrija.vidosavljevic@recherche.enac.fr" w:date="2021-11-30T06:15:00Z">
        <w:r w:rsidR="00801082">
          <w:t xml:space="preserve">istribution centre, every distribution centre </w:t>
        </w:r>
        <w:r w:rsidR="002F426E">
          <w:t>have multiple vertiports</w:t>
        </w:r>
      </w:ins>
      <w:ins w:id="171" w:author="andrija.vidosavljevic@recherche.enac.fr" w:date="2021-11-30T06:16:00Z">
        <w:r w:rsidR="00381516">
          <w:t xml:space="preserve">, that are positioned around actual vertiport location </w:t>
        </w:r>
        <w:r w:rsidR="005A7A23">
          <w:t xml:space="preserve">and separated </w:t>
        </w:r>
      </w:ins>
      <w:ins w:id="172" w:author="andrija.vidosavljevic@recherche.enac.fr" w:date="2021-11-30T06:17:00Z">
        <w:r w:rsidR="005A7A23" w:rsidRPr="0019567E">
          <w:t>by at least the minimum separation distance.</w:t>
        </w:r>
      </w:ins>
      <w:ins w:id="173" w:author="andrija.vidosavljevic@recherche.enac.fr" w:date="2021-11-30T06:19:00Z">
        <w:r w:rsidR="000A1367">
          <w:t xml:space="preserve"> The number of vertiports per distributio</w:t>
        </w:r>
      </w:ins>
      <w:ins w:id="174" w:author="andrija.vidosavljevic@recherche.enac.fr" w:date="2021-11-30T06:20:00Z">
        <w:r w:rsidR="000A1367">
          <w:t xml:space="preserve">n centre is determined based on </w:t>
        </w:r>
        <w:r w:rsidR="007B0DC1">
          <w:t>distribution centre capacity and vertiport throughput</w:t>
        </w:r>
        <w:r w:rsidR="00740122">
          <w:t xml:space="preserve">, as explained in </w:t>
        </w:r>
      </w:ins>
      <w:ins w:id="175" w:author="andrija.vidosavljevic@recherche.enac.fr" w:date="2021-11-30T06:21:00Z">
        <w:r w:rsidR="00911975">
          <w:fldChar w:fldCharType="begin"/>
        </w:r>
        <w:r w:rsidR="00911975">
          <w:instrText xml:space="preserve"> REF _Ref89145711 \r \h </w:instrText>
        </w:r>
      </w:ins>
      <w:r w:rsidR="00911975">
        <w:fldChar w:fldCharType="separate"/>
      </w:r>
      <w:r w:rsidR="00911975">
        <w:t>2.1.5</w:t>
      </w:r>
      <w:ins w:id="176" w:author="andrija.vidosavljevic@recherche.enac.fr" w:date="2021-11-30T06:21:00Z">
        <w:r w:rsidR="00911975">
          <w:fldChar w:fldCharType="end"/>
        </w:r>
        <w:r w:rsidR="00740122">
          <w:t>.</w:t>
        </w:r>
      </w:ins>
      <w:ins w:id="177" w:author="andrija.vidosavljevic@recherche.enac.fr" w:date="2021-11-30T06:23:00Z">
        <w:r w:rsidR="00C80AA6">
          <w:t xml:space="preserve"> The distribution centre vertiports are not shown in </w:t>
        </w:r>
        <w:r w:rsidR="00C80AA6">
          <w:fldChar w:fldCharType="begin"/>
        </w:r>
        <w:r w:rsidR="00C80AA6">
          <w:instrText xml:space="preserve"> REF _Ref89143793 \h </w:instrText>
        </w:r>
      </w:ins>
      <w:ins w:id="178" w:author="andrija.vidosavljevic@recherche.enac.fr" w:date="2021-11-30T06:23:00Z">
        <w:r w:rsidR="00C80AA6">
          <w:fldChar w:fldCharType="separate"/>
        </w:r>
      </w:ins>
      <w:r w:rsidR="00C80AA6" w:rsidRPr="0019567E">
        <w:t xml:space="preserve">Figure </w:t>
      </w:r>
      <w:r w:rsidR="00C80AA6">
        <w:rPr>
          <w:noProof/>
        </w:rPr>
        <w:t>5</w:t>
      </w:r>
      <w:ins w:id="179" w:author="andrija.vidosavljevic@recherche.enac.fr" w:date="2021-11-30T06:23:00Z">
        <w:r w:rsidR="00C80AA6">
          <w:fldChar w:fldCharType="end"/>
        </w:r>
        <w:r w:rsidR="00C80AA6">
          <w:t>.</w:t>
        </w:r>
      </w:ins>
    </w:p>
    <w:p w14:paraId="055C59D2" w14:textId="1EB4EE80" w:rsidR="009623AC" w:rsidRPr="0019567E" w:rsidRDefault="00021DBA" w:rsidP="006B6328">
      <w:pPr>
        <w:pStyle w:val="BodyText"/>
      </w:pPr>
      <w:del w:id="180" w:author="andrija.vidosavljevic@recherche.enac.fr" w:date="2021-11-30T06:24:00Z">
        <w:r w:rsidRPr="0019567E" w:rsidDel="00052C5A">
          <w:delText>T</w:delText>
        </w:r>
        <w:r w:rsidR="009A6886" w:rsidDel="00052C5A">
          <w:delText>he</w:delText>
        </w:r>
        <w:r w:rsidRPr="0019567E" w:rsidDel="00052C5A">
          <w:delText xml:space="preserve"> resulting airspace design is</w:delText>
        </w:r>
        <w:commentRangeStart w:id="181"/>
        <w:commentRangeStart w:id="182"/>
        <w:r w:rsidRPr="0019567E" w:rsidDel="00052C5A">
          <w:delText xml:space="preserve"> presented in </w:delText>
        </w:r>
        <w:r w:rsidRPr="0019567E" w:rsidDel="00052C5A">
          <w:fldChar w:fldCharType="begin"/>
        </w:r>
        <w:r w:rsidRPr="0019567E" w:rsidDel="00052C5A">
          <w:delInstrText xml:space="preserve"> REF _Ref86416459 \</w:delInstrText>
        </w:r>
        <w:commentRangeEnd w:id="181"/>
        <w:r w:rsidR="0019567E" w:rsidDel="00052C5A">
          <w:rPr>
            <w:rStyle w:val="CommentReference"/>
          </w:rPr>
          <w:commentReference w:id="181"/>
        </w:r>
        <w:commentRangeEnd w:id="182"/>
        <w:r w:rsidR="0019567E" w:rsidDel="00052C5A">
          <w:rPr>
            <w:rStyle w:val="CommentReference"/>
          </w:rPr>
          <w:commentReference w:id="182"/>
        </w:r>
        <w:r w:rsidRPr="0019567E" w:rsidDel="00052C5A">
          <w:delInstrText xml:space="preserve">h </w:delInstrText>
        </w:r>
        <w:r w:rsidRPr="0019567E" w:rsidDel="00052C5A">
          <w:fldChar w:fldCharType="separate"/>
        </w:r>
        <w:r w:rsidRPr="0019567E" w:rsidDel="00052C5A">
          <w:delText xml:space="preserve">Figure </w:delText>
        </w:r>
        <w:r w:rsidRPr="0019567E" w:rsidDel="00052C5A">
          <w:rPr>
            <w:noProof/>
          </w:rPr>
          <w:delText>1</w:delText>
        </w:r>
        <w:r w:rsidRPr="0019567E" w:rsidDel="00052C5A">
          <w:fldChar w:fldCharType="end"/>
        </w:r>
        <w:r w:rsidRPr="0019567E" w:rsidDel="00052C5A">
          <w:delText xml:space="preserve">. </w:delText>
        </w:r>
      </w:del>
    </w:p>
    <w:p w14:paraId="545E9DE8" w14:textId="0CB26DF2" w:rsidR="009623AC" w:rsidRPr="0019567E" w:rsidRDefault="592578EF" w:rsidP="00021DBA">
      <w:pPr>
        <w:pStyle w:val="BodyText"/>
        <w:jc w:val="center"/>
      </w:pPr>
      <w:r>
        <w:lastRenderedPageBreak/>
        <w:t> </w:t>
      </w:r>
      <w:r w:rsidR="16F0BE1B">
        <w:rPr>
          <w:noProof/>
        </w:rPr>
        <w:drawing>
          <wp:inline distT="0" distB="0" distL="0" distR="0" wp14:anchorId="240C38F5" wp14:editId="573514EE">
            <wp:extent cx="5580520" cy="4616390"/>
            <wp:effectExtent l="0" t="0" r="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B472BA62-DE1D-4C44-B4CB-560C153170F1}"/>
                        </a:ext>
                      </a:extLst>
                    </a:blip>
                    <a:srcRect l="12500" t="3462" r="10406" b="6344"/>
                    <a:stretch>
                      <a:fillRect/>
                    </a:stretch>
                  </pic:blipFill>
                  <pic:spPr>
                    <a:xfrm>
                      <a:off x="0" y="0"/>
                      <a:ext cx="5580520" cy="4616390"/>
                    </a:xfrm>
                    <a:prstGeom prst="rect">
                      <a:avLst/>
                    </a:prstGeom>
                  </pic:spPr>
                </pic:pic>
              </a:graphicData>
            </a:graphic>
          </wp:inline>
        </w:drawing>
      </w:r>
    </w:p>
    <w:p w14:paraId="4F6DBA36" w14:textId="6F310171" w:rsidR="001C3200" w:rsidRPr="0019567E" w:rsidRDefault="00021DBA" w:rsidP="00897DDE">
      <w:pPr>
        <w:pStyle w:val="Caption"/>
        <w:jc w:val="center"/>
      </w:pPr>
      <w:bookmarkStart w:id="183" w:name="_Ref89143793"/>
      <w:bookmarkStart w:id="184" w:name="_Ref86416459"/>
      <w:bookmarkStart w:id="185" w:name="_Toc86740669"/>
      <w:bookmarkStart w:id="186" w:name="_Toc89241820"/>
      <w:r w:rsidRPr="0019567E">
        <w:t xml:space="preserve">Figure </w:t>
      </w:r>
      <w:r w:rsidRPr="0019567E">
        <w:fldChar w:fldCharType="begin"/>
      </w:r>
      <w:r w:rsidRPr="0019567E">
        <w:instrText xml:space="preserve"> SEQ Figure \* ARABIC </w:instrText>
      </w:r>
      <w:r w:rsidRPr="0019567E">
        <w:fldChar w:fldCharType="separate"/>
      </w:r>
      <w:r w:rsidR="00BB6BF7">
        <w:rPr>
          <w:noProof/>
        </w:rPr>
        <w:t>5</w:t>
      </w:r>
      <w:r w:rsidRPr="0019567E">
        <w:fldChar w:fldCharType="end"/>
      </w:r>
      <w:bookmarkEnd w:id="183"/>
      <w:r w:rsidR="00F059E3">
        <w:t>.</w:t>
      </w:r>
      <w:bookmarkEnd w:id="184"/>
      <w:r w:rsidRPr="0019567E">
        <w:t xml:space="preserve"> </w:t>
      </w:r>
      <w:bookmarkEnd w:id="185"/>
      <w:r w:rsidRPr="0019567E">
        <w:t>Experimental simulation environment</w:t>
      </w:r>
      <w:bookmarkEnd w:id="186"/>
      <w:del w:id="187" w:author="andrija.vidosavljevic@recherche.enac.fr" w:date="2021-11-30T06:22:00Z">
        <w:r w:rsidRPr="0019567E" w:rsidDel="00587BE3">
          <w:delText>.</w:delText>
        </w:r>
      </w:del>
    </w:p>
    <w:p w14:paraId="2C638D46" w14:textId="286DA7C9" w:rsidR="002A2EFA" w:rsidRPr="0019567E" w:rsidRDefault="002A2EFA" w:rsidP="00B35086">
      <w:pPr>
        <w:pStyle w:val="BodyText"/>
      </w:pPr>
    </w:p>
    <w:p w14:paraId="05069EC2" w14:textId="5AE93300" w:rsidR="004870D9" w:rsidRPr="0019567E" w:rsidRDefault="00B26B50" w:rsidP="00B26B50">
      <w:pPr>
        <w:pStyle w:val="Heading2"/>
      </w:pPr>
      <w:bookmarkStart w:id="188" w:name="_Toc89241797"/>
      <w:r w:rsidRPr="0019567E">
        <w:t>Mission design</w:t>
      </w:r>
      <w:bookmarkEnd w:id="188"/>
    </w:p>
    <w:p w14:paraId="3F565EF7" w14:textId="0A5A2101" w:rsidR="007545A1" w:rsidRPr="0019567E" w:rsidRDefault="007545A1" w:rsidP="002D0916">
      <w:pPr>
        <w:pStyle w:val="Heading3"/>
      </w:pPr>
      <w:r w:rsidRPr="0019567E">
        <w:t>Common flight rules</w:t>
      </w:r>
    </w:p>
    <w:p w14:paraId="3EB0E168" w14:textId="45623EF6" w:rsidR="00D702AC" w:rsidRPr="0019567E" w:rsidRDefault="00417CCA" w:rsidP="00D702AC">
      <w:pPr>
        <w:pStyle w:val="BodyText"/>
      </w:pPr>
      <w:r w:rsidRPr="0019567E">
        <w:t xml:space="preserve">A set of common flight rules was </w:t>
      </w:r>
      <w:r w:rsidR="00A423F7" w:rsidRPr="0019567E">
        <w:t xml:space="preserve">established for all concepts, </w:t>
      </w:r>
      <w:ins w:id="189" w:author="andrija.vidosavljevic@recherche.enac.fr" w:date="2021-11-30T09:56:00Z">
        <w:r w:rsidR="008B4938">
          <w:t>and are as follows</w:t>
        </w:r>
      </w:ins>
      <w:del w:id="190" w:author="andrija.vidosavljevic@recherche.enac.fr" w:date="2021-11-30T09:56:00Z">
        <w:r w:rsidR="00A423F7" w:rsidRPr="0019567E" w:rsidDel="008B4938">
          <w:delText>presented below</w:delText>
        </w:r>
      </w:del>
      <w:r w:rsidR="00A423F7" w:rsidRPr="0019567E">
        <w:t>:</w:t>
      </w:r>
    </w:p>
    <w:p w14:paraId="1A1ADCF0" w14:textId="66426AD7" w:rsidR="00A423F7" w:rsidRPr="0019567E" w:rsidRDefault="00826821" w:rsidP="00455612">
      <w:pPr>
        <w:pStyle w:val="BodyText"/>
        <w:numPr>
          <w:ilvl w:val="0"/>
          <w:numId w:val="8"/>
        </w:numPr>
      </w:pPr>
      <w:r w:rsidRPr="0019567E">
        <w:t xml:space="preserve">Planned routes may not leave </w:t>
      </w:r>
      <w:r w:rsidR="00D55B46">
        <w:t>the</w:t>
      </w:r>
      <w:r w:rsidRPr="0019567E">
        <w:t xml:space="preserve"> experiment </w:t>
      </w:r>
      <w:r w:rsidR="002A2C76" w:rsidRPr="0019567E">
        <w:t>area.</w:t>
      </w:r>
    </w:p>
    <w:p w14:paraId="7F6A666F" w14:textId="41B77D22" w:rsidR="00826821" w:rsidRPr="0019567E" w:rsidRDefault="002B3BF6" w:rsidP="00455612">
      <w:pPr>
        <w:pStyle w:val="BodyText"/>
        <w:numPr>
          <w:ilvl w:val="0"/>
          <w:numId w:val="8"/>
        </w:numPr>
      </w:pPr>
      <w:r w:rsidRPr="0019567E">
        <w:t>In open airspace, there are no heading restrictions</w:t>
      </w:r>
      <w:r w:rsidR="002A2C76" w:rsidRPr="0019567E">
        <w:t>.</w:t>
      </w:r>
    </w:p>
    <w:p w14:paraId="3DE56F9D" w14:textId="363BD684" w:rsidR="002B3BF6" w:rsidRPr="0019567E" w:rsidRDefault="002B3BF6" w:rsidP="00455612">
      <w:pPr>
        <w:pStyle w:val="BodyText"/>
        <w:numPr>
          <w:ilvl w:val="0"/>
          <w:numId w:val="8"/>
        </w:numPr>
      </w:pPr>
      <w:r w:rsidRPr="0019567E">
        <w:t>In constrained airspace, traffic must follow the street network</w:t>
      </w:r>
      <w:r w:rsidR="002A2C76" w:rsidRPr="0019567E">
        <w:t>.</w:t>
      </w:r>
    </w:p>
    <w:p w14:paraId="43656F8C" w14:textId="1A91615B" w:rsidR="002B3BF6" w:rsidRPr="0019567E" w:rsidRDefault="002B3BF6" w:rsidP="00455612">
      <w:pPr>
        <w:pStyle w:val="BodyText"/>
        <w:numPr>
          <w:ilvl w:val="0"/>
          <w:numId w:val="8"/>
        </w:numPr>
      </w:pPr>
      <w:r w:rsidRPr="0019567E">
        <w:t xml:space="preserve">Any given street can </w:t>
      </w:r>
      <w:r w:rsidR="0035434A" w:rsidRPr="0019567E">
        <w:t xml:space="preserve">laterally </w:t>
      </w:r>
      <w:r w:rsidRPr="0019567E">
        <w:t xml:space="preserve">only accommodate one </w:t>
      </w:r>
      <w:del w:id="191" w:author="andrija.vidosavljevic@recherche.enac.fr" w:date="2021-11-30T09:57:00Z">
        <w:r w:rsidRPr="0019567E" w:rsidDel="009B28DD">
          <w:delText xml:space="preserve">aircraft </w:delText>
        </w:r>
      </w:del>
      <w:ins w:id="192" w:author="andrija.vidosavljevic@recherche.enac.fr" w:date="2021-11-30T09:57:00Z">
        <w:r w:rsidR="009B28DD">
          <w:t>vehicle</w:t>
        </w:r>
        <w:r w:rsidR="009B28DD" w:rsidRPr="0019567E">
          <w:t xml:space="preserve"> </w:t>
        </w:r>
      </w:ins>
      <w:r w:rsidRPr="0019567E">
        <w:t>at a time</w:t>
      </w:r>
      <w:ins w:id="193" w:author="andrija.vidosavljevic@recherche.enac.fr" w:date="2021-11-30T09:57:00Z">
        <w:r w:rsidR="003B1B52">
          <w:t xml:space="preserve"> i.e., </w:t>
        </w:r>
        <w:r w:rsidR="009B28DD">
          <w:t xml:space="preserve">vehicles follow a street centre </w:t>
        </w:r>
      </w:ins>
      <w:ins w:id="194" w:author="andrija.vidosavljevic@recherche.enac.fr" w:date="2021-11-30T09:58:00Z">
        <w:r w:rsidR="009B28DD">
          <w:t>line</w:t>
        </w:r>
      </w:ins>
      <w:r w:rsidR="002A2C76" w:rsidRPr="0019567E">
        <w:t>.</w:t>
      </w:r>
    </w:p>
    <w:p w14:paraId="10FFAA7E" w14:textId="671E00D0" w:rsidR="002B3BF6" w:rsidRPr="0019567E" w:rsidRDefault="0025376F" w:rsidP="00455612">
      <w:pPr>
        <w:pStyle w:val="BodyText"/>
        <w:numPr>
          <w:ilvl w:val="0"/>
          <w:numId w:val="8"/>
        </w:numPr>
      </w:pPr>
      <w:r w:rsidRPr="0019567E">
        <w:t>The minimum separation limits</w:t>
      </w:r>
      <w:r w:rsidR="00662DF9" w:rsidRPr="0019567E">
        <w:t xml:space="preserve"> are 32 metres horizontally and 25 feet vertically, based on the ICAO Annex 10 G</w:t>
      </w:r>
      <w:r w:rsidR="002A2C76" w:rsidRPr="0019567E">
        <w:t>NSS system specifications.</w:t>
      </w:r>
    </w:p>
    <w:p w14:paraId="02E2832A" w14:textId="3B8BDCFC" w:rsidR="002A2C76" w:rsidRPr="0019567E" w:rsidRDefault="00417C2F" w:rsidP="00455612">
      <w:pPr>
        <w:pStyle w:val="BodyText"/>
        <w:numPr>
          <w:ilvl w:val="0"/>
          <w:numId w:val="8"/>
        </w:numPr>
      </w:pPr>
      <w:r>
        <w:lastRenderedPageBreak/>
        <w:t>The l</w:t>
      </w:r>
      <w:r w:rsidRPr="0019567E">
        <w:t xml:space="preserve">ookahead </w:t>
      </w:r>
      <w:r w:rsidR="002A2C76" w:rsidRPr="0019567E">
        <w:t>time for tactical separation management is 10 seconds.</w:t>
      </w:r>
    </w:p>
    <w:p w14:paraId="4C964234" w14:textId="6DF79EB7" w:rsidR="00475F8C" w:rsidRPr="0019567E" w:rsidRDefault="00475F8C" w:rsidP="002D0916">
      <w:pPr>
        <w:pStyle w:val="Heading3"/>
      </w:pPr>
      <w:r w:rsidRPr="0019567E">
        <w:t>Mission types</w:t>
      </w:r>
    </w:p>
    <w:p w14:paraId="4F90D0F5" w14:textId="4B254937" w:rsidR="00C81A5C" w:rsidRPr="0019567E" w:rsidRDefault="008A7C4F" w:rsidP="00C81A5C">
      <w:pPr>
        <w:pStyle w:val="BodyText"/>
      </w:pPr>
      <w:r w:rsidRPr="0019567E">
        <w:t>In the Metropolis 2 project, there will be four mission types considered for simulation</w:t>
      </w:r>
      <w:r w:rsidR="00636FCA" w:rsidRPr="0019567E">
        <w:t>, as follows:</w:t>
      </w:r>
    </w:p>
    <w:p w14:paraId="110FBBB8" w14:textId="2AFA87D6" w:rsidR="00636FCA" w:rsidRPr="0019567E" w:rsidRDefault="00E72BBE" w:rsidP="005414E6">
      <w:pPr>
        <w:pStyle w:val="Heading4"/>
      </w:pPr>
      <w:r w:rsidRPr="0019567E">
        <w:t>Parcel deliveries</w:t>
      </w:r>
    </w:p>
    <w:p w14:paraId="7747E70A" w14:textId="77777777" w:rsidR="00BB5B3E" w:rsidRPr="0019567E" w:rsidRDefault="00E72BBE" w:rsidP="00E72BBE">
      <w:pPr>
        <w:pStyle w:val="BodyText"/>
        <w:rPr>
          <w:lang w:eastAsia="en-GB"/>
        </w:rPr>
      </w:pPr>
      <w:r w:rsidRPr="0019567E">
        <w:rPr>
          <w:lang w:eastAsia="en-GB"/>
        </w:rPr>
        <w:t xml:space="preserve">Parcel deliveries are missions that depart from distribution centres towards </w:t>
      </w:r>
      <w:r w:rsidR="00664001" w:rsidRPr="0019567E">
        <w:rPr>
          <w:lang w:eastAsia="en-GB"/>
        </w:rPr>
        <w:t xml:space="preserve">various destinations within their range. </w:t>
      </w:r>
      <w:r w:rsidR="00BB5B3E" w:rsidRPr="0019567E">
        <w:rPr>
          <w:lang w:eastAsia="en-GB"/>
        </w:rPr>
        <w:t>These will produce an outflow pattern from the locations of the distribution centres to other parts of the city.</w:t>
      </w:r>
    </w:p>
    <w:p w14:paraId="39254F32" w14:textId="77777777" w:rsidR="002A5E30" w:rsidRPr="0019567E" w:rsidRDefault="002A5E30" w:rsidP="002A5E30">
      <w:pPr>
        <w:pStyle w:val="Heading4"/>
      </w:pPr>
      <w:r w:rsidRPr="0019567E">
        <w:t>Food deliveries</w:t>
      </w:r>
    </w:p>
    <w:p w14:paraId="6839E5F3" w14:textId="1A7F22C1" w:rsidR="00E72BBE" w:rsidRPr="0019567E" w:rsidRDefault="002A5E30" w:rsidP="002A5E30">
      <w:pPr>
        <w:pStyle w:val="BodyText"/>
      </w:pPr>
      <w:r w:rsidRPr="0019567E">
        <w:t xml:space="preserve">These missions are characterised by their </w:t>
      </w:r>
      <w:r w:rsidR="005812CA" w:rsidRPr="0019567E">
        <w:t>variety in origins and destinations. As restaurants or catering locations can be anywhere in the city, these</w:t>
      </w:r>
      <w:r w:rsidR="00CF6ACF" w:rsidRPr="0019567E">
        <w:t xml:space="preserve"> missions can also </w:t>
      </w:r>
      <w:r w:rsidR="0034031A" w:rsidRPr="0019567E">
        <w:t>be conducted from any vertiport to any other vertiport in the city.</w:t>
      </w:r>
    </w:p>
    <w:p w14:paraId="1A6511A5" w14:textId="1AE99088" w:rsidR="0034031A" w:rsidRPr="0019567E" w:rsidRDefault="0034031A" w:rsidP="0034031A">
      <w:pPr>
        <w:pStyle w:val="Heading4"/>
      </w:pPr>
      <w:r w:rsidRPr="0019567E">
        <w:t>Loitering missions</w:t>
      </w:r>
    </w:p>
    <w:p w14:paraId="0D5A6DA7" w14:textId="105D8AF9" w:rsidR="0034031A" w:rsidRPr="0019567E" w:rsidRDefault="0034031A" w:rsidP="0034031A">
      <w:pPr>
        <w:pStyle w:val="BodyText"/>
      </w:pPr>
      <w:r w:rsidRPr="0019567E">
        <w:t>Loitering</w:t>
      </w:r>
      <w:r w:rsidR="00870504" w:rsidRPr="0019567E">
        <w:t xml:space="preserve"> missions are missions that reserve </w:t>
      </w:r>
      <w:r w:rsidR="000A46E7" w:rsidRPr="0019567E">
        <w:t>airspace for their operations</w:t>
      </w:r>
      <w:r w:rsidR="00F97334" w:rsidRPr="0019567E">
        <w:t xml:space="preserve"> (e.g., surveying). These missions travel to a certain area of the city and enact a geofence</w:t>
      </w:r>
      <w:r w:rsidR="000E658D" w:rsidRPr="0019567E">
        <w:t>.</w:t>
      </w:r>
    </w:p>
    <w:p w14:paraId="6FA92DCC" w14:textId="6439FC7D" w:rsidR="000E658D" w:rsidRPr="0019567E" w:rsidRDefault="000E658D" w:rsidP="000E658D">
      <w:pPr>
        <w:pStyle w:val="Heading4"/>
      </w:pPr>
      <w:r w:rsidRPr="0019567E">
        <w:t>Emergency missions</w:t>
      </w:r>
    </w:p>
    <w:p w14:paraId="1F982D9D" w14:textId="2BE1C428" w:rsidR="000E658D" w:rsidRPr="0019567E" w:rsidRDefault="00D77FD3" w:rsidP="000E658D">
      <w:pPr>
        <w:pStyle w:val="BodyText"/>
        <w:rPr>
          <w:lang w:eastAsia="en-GB"/>
        </w:rPr>
      </w:pPr>
      <w:ins w:id="195" w:author="andrija.vidosavljevic@recherche.enac.fr" w:date="2021-11-30T10:00:00Z">
        <w:r>
          <w:rPr>
            <w:lang w:eastAsia="en-GB"/>
          </w:rPr>
          <w:t xml:space="preserve">They are point to point missions as </w:t>
        </w:r>
        <w:r w:rsidR="00384903">
          <w:rPr>
            <w:lang w:eastAsia="en-GB"/>
          </w:rPr>
          <w:t xml:space="preserve">food delivery, but </w:t>
        </w:r>
      </w:ins>
      <w:del w:id="196" w:author="andrija.vidosavljevic@recherche.enac.fr" w:date="2021-11-30T10:01:00Z">
        <w:r w:rsidR="000E658D" w:rsidRPr="0019567E" w:rsidDel="004F0D44">
          <w:rPr>
            <w:lang w:eastAsia="en-GB"/>
          </w:rPr>
          <w:delText>I</w:delText>
        </w:r>
      </w:del>
      <w:ins w:id="197" w:author="andrija.vidosavljevic@recherche.enac.fr" w:date="2021-11-30T10:01:00Z">
        <w:r w:rsidR="004F0D44">
          <w:rPr>
            <w:lang w:eastAsia="en-GB"/>
          </w:rPr>
          <w:t>i</w:t>
        </w:r>
      </w:ins>
      <w:r w:rsidR="000E658D" w:rsidRPr="0019567E">
        <w:rPr>
          <w:lang w:eastAsia="en-GB"/>
        </w:rPr>
        <w:t>nformation about these missions a</w:t>
      </w:r>
      <w:r w:rsidR="00645FC1" w:rsidRPr="0019567E">
        <w:rPr>
          <w:lang w:eastAsia="en-GB"/>
        </w:rPr>
        <w:t>ppears shortly before departure</w:t>
      </w:r>
      <w:del w:id="198" w:author="andrija.vidosavljevic@recherche.enac.fr" w:date="2021-11-30T10:01:00Z">
        <w:r w:rsidR="00645FC1" w:rsidRPr="0019567E" w:rsidDel="004F0D44">
          <w:rPr>
            <w:lang w:eastAsia="en-GB"/>
          </w:rPr>
          <w:delText xml:space="preserve">, </w:delText>
        </w:r>
        <w:r w:rsidR="00BB4603" w:rsidRPr="0019567E" w:rsidDel="004F0D44">
          <w:rPr>
            <w:lang w:eastAsia="en-GB"/>
          </w:rPr>
          <w:delText xml:space="preserve">and they can </w:delText>
        </w:r>
        <w:r w:rsidR="00397B55" w:rsidRPr="0019567E" w:rsidDel="004F0D44">
          <w:rPr>
            <w:lang w:eastAsia="en-GB"/>
          </w:rPr>
          <w:delText>have any vertiport as an origin or destination</w:delText>
        </w:r>
      </w:del>
      <w:r w:rsidR="00397B55" w:rsidRPr="0019567E">
        <w:rPr>
          <w:lang w:eastAsia="en-GB"/>
        </w:rPr>
        <w:t xml:space="preserve">. </w:t>
      </w:r>
    </w:p>
    <w:p w14:paraId="596A5BD0" w14:textId="282C9062" w:rsidR="00645FC1" w:rsidRPr="0019567E" w:rsidRDefault="00645FC1" w:rsidP="002D0916">
      <w:pPr>
        <w:pStyle w:val="Heading3"/>
        <w:rPr>
          <w:lang w:eastAsia="en-GB"/>
        </w:rPr>
      </w:pPr>
      <w:r w:rsidRPr="0019567E">
        <w:rPr>
          <w:lang w:eastAsia="en-GB"/>
        </w:rPr>
        <w:t>Mission priority</w:t>
      </w:r>
    </w:p>
    <w:p w14:paraId="50ABC2E3" w14:textId="25F75551" w:rsidR="00645FC1" w:rsidRPr="0019567E" w:rsidRDefault="00B63E8A" w:rsidP="00645FC1">
      <w:pPr>
        <w:pStyle w:val="BodyText"/>
        <w:rPr>
          <w:lang w:eastAsia="en-GB"/>
        </w:rPr>
      </w:pPr>
      <w:r w:rsidRPr="0019567E">
        <w:rPr>
          <w:lang w:eastAsia="en-GB"/>
        </w:rPr>
        <w:t>The missions simulated within the Metropolis 2 project will be assigned three levels of priority</w:t>
      </w:r>
      <w:r w:rsidR="00483D04" w:rsidRPr="0019567E">
        <w:rPr>
          <w:lang w:eastAsia="en-GB"/>
        </w:rPr>
        <w:t xml:space="preserve">: </w:t>
      </w:r>
      <w:r w:rsidR="00370C8B" w:rsidRPr="0019567E">
        <w:rPr>
          <w:lang w:eastAsia="en-GB"/>
        </w:rPr>
        <w:t xml:space="preserve">low, </w:t>
      </w:r>
      <w:r w:rsidR="00BD2C66" w:rsidRPr="0019567E">
        <w:rPr>
          <w:lang w:eastAsia="en-GB"/>
        </w:rPr>
        <w:t>medium,</w:t>
      </w:r>
      <w:r w:rsidR="00370C8B" w:rsidRPr="0019567E">
        <w:rPr>
          <w:lang w:eastAsia="en-GB"/>
        </w:rPr>
        <w:t xml:space="preserve"> and high. The</w:t>
      </w:r>
      <w:r w:rsidR="003F5E8C" w:rsidRPr="0019567E">
        <w:rPr>
          <w:lang w:eastAsia="en-GB"/>
        </w:rPr>
        <w:t>se</w:t>
      </w:r>
      <w:r w:rsidR="00370C8B" w:rsidRPr="0019567E">
        <w:rPr>
          <w:lang w:eastAsia="en-GB"/>
        </w:rPr>
        <w:t xml:space="preserve"> will be assigned </w:t>
      </w:r>
      <w:r w:rsidR="00BD2C66" w:rsidRPr="0019567E">
        <w:rPr>
          <w:lang w:eastAsia="en-GB"/>
        </w:rPr>
        <w:t>in equal proportions to the missions</w:t>
      </w:r>
      <w:r w:rsidR="003B0656" w:rsidRPr="0019567E">
        <w:rPr>
          <w:lang w:eastAsia="en-GB"/>
        </w:rPr>
        <w:t>.</w:t>
      </w:r>
      <w:r w:rsidR="00460D0D" w:rsidRPr="0019567E">
        <w:rPr>
          <w:lang w:eastAsia="en-GB"/>
        </w:rPr>
        <w:t xml:space="preserve"> Within strategic and tactical conflict prevention and resolution, traffic should be prioritised in function of priority level.</w:t>
      </w:r>
      <w:r w:rsidR="003B0656" w:rsidRPr="0019567E">
        <w:rPr>
          <w:lang w:eastAsia="en-GB"/>
        </w:rPr>
        <w:t xml:space="preserve"> </w:t>
      </w:r>
      <w:r w:rsidR="00485B81" w:rsidRPr="0019567E">
        <w:rPr>
          <w:lang w:eastAsia="en-GB"/>
        </w:rPr>
        <w:t xml:space="preserve">Emergency vehicles </w:t>
      </w:r>
      <w:r w:rsidR="00D909DF">
        <w:rPr>
          <w:lang w:eastAsia="en-GB"/>
        </w:rPr>
        <w:t>are considered separately</w:t>
      </w:r>
      <w:del w:id="199" w:author="andrija.vidosavljevic@recherche.enac.fr" w:date="2021-11-30T10:02:00Z">
        <w:r w:rsidR="00D909DF" w:rsidDel="00063B8F">
          <w:rPr>
            <w:lang w:eastAsia="en-GB"/>
          </w:rPr>
          <w:delText>,</w:delText>
        </w:r>
      </w:del>
      <w:r w:rsidR="00D909DF">
        <w:rPr>
          <w:lang w:eastAsia="en-GB"/>
        </w:rPr>
        <w:t xml:space="preserve"> and</w:t>
      </w:r>
      <w:r w:rsidR="00485B81" w:rsidRPr="0019567E">
        <w:rPr>
          <w:lang w:eastAsia="en-GB"/>
        </w:rPr>
        <w:t xml:space="preserve"> have priority over all priority levels</w:t>
      </w:r>
      <w:ins w:id="200" w:author="andrija.vidosavljevic@recherche.enac.fr" w:date="2021-11-30T10:02:00Z">
        <w:r w:rsidR="00063B8F">
          <w:rPr>
            <w:lang w:eastAsia="en-GB"/>
          </w:rPr>
          <w:t xml:space="preserve"> i.e.</w:t>
        </w:r>
        <w:r w:rsidR="00EC35D8">
          <w:rPr>
            <w:lang w:eastAsia="en-GB"/>
          </w:rPr>
          <w:t>,</w:t>
        </w:r>
        <w:r w:rsidR="00063B8F">
          <w:rPr>
            <w:lang w:eastAsia="en-GB"/>
          </w:rPr>
          <w:t xml:space="preserve"> ultra</w:t>
        </w:r>
      </w:ins>
      <w:ins w:id="201" w:author="andrija.vidosavljevic@recherche.enac.fr" w:date="2021-11-30T10:03:00Z">
        <w:r w:rsidR="00EC35D8">
          <w:rPr>
            <w:lang w:eastAsia="en-GB"/>
          </w:rPr>
          <w:t xml:space="preserve"> </w:t>
        </w:r>
      </w:ins>
      <w:ins w:id="202" w:author="andrija.vidosavljevic@recherche.enac.fr" w:date="2021-11-30T10:02:00Z">
        <w:r w:rsidR="00063B8F">
          <w:rPr>
            <w:lang w:eastAsia="en-GB"/>
          </w:rPr>
          <w:t>hight priority level</w:t>
        </w:r>
      </w:ins>
      <w:r w:rsidR="0007558C" w:rsidRPr="0019567E">
        <w:rPr>
          <w:lang w:eastAsia="en-GB"/>
        </w:rPr>
        <w:t>.</w:t>
      </w:r>
      <w:r w:rsidR="00460D0D" w:rsidRPr="0019567E">
        <w:rPr>
          <w:lang w:eastAsia="en-GB"/>
        </w:rPr>
        <w:t xml:space="preserve"> </w:t>
      </w:r>
    </w:p>
    <w:p w14:paraId="7AD793B3" w14:textId="31161948" w:rsidR="00475F8C" w:rsidRPr="0019567E" w:rsidRDefault="00475F8C" w:rsidP="002D0916">
      <w:pPr>
        <w:pStyle w:val="Heading3"/>
      </w:pPr>
      <w:bookmarkStart w:id="203" w:name="_Ref87611069"/>
      <w:r w:rsidRPr="0019567E">
        <w:t>Traffic density</w:t>
      </w:r>
      <w:bookmarkEnd w:id="203"/>
    </w:p>
    <w:p w14:paraId="51026E2F" w14:textId="3BF7BA70" w:rsidR="00054BE5" w:rsidRPr="0019567E" w:rsidRDefault="0019442F" w:rsidP="00054BE5">
      <w:pPr>
        <w:pStyle w:val="BodyText"/>
      </w:pPr>
      <w:r>
        <w:t>F</w:t>
      </w:r>
      <w:r w:rsidR="04A8B154" w:rsidRPr="0019567E">
        <w:t>ive</w:t>
      </w:r>
      <w:r w:rsidR="12CAB363" w:rsidRPr="0019567E">
        <w:t xml:space="preserve"> traffic densities </w:t>
      </w:r>
      <w:r>
        <w:t xml:space="preserve">will be </w:t>
      </w:r>
      <w:r w:rsidR="003C6131" w:rsidRPr="0019567E">
        <w:t>studied</w:t>
      </w:r>
      <w:r w:rsidR="003C6131">
        <w:t>:</w:t>
      </w:r>
      <w:r w:rsidR="12CAB363" w:rsidRPr="0019567E">
        <w:t xml:space="preserve"> very low, low, medium, high, and very high. These densities are based </w:t>
      </w:r>
      <w:r w:rsidR="2E36FCAE" w:rsidRPr="0019567E">
        <w:t xml:space="preserve">on the </w:t>
      </w:r>
      <w:ins w:id="204" w:author="andrija.vidosavljevic@recherche.enac.fr" w:date="2021-11-30T10:38:00Z">
        <w:r w:rsidR="005E269F">
          <w:t xml:space="preserve">nominal </w:t>
        </w:r>
      </w:ins>
      <w:r w:rsidR="2E36FCAE" w:rsidRPr="0019567E">
        <w:t xml:space="preserve">yearly demand </w:t>
      </w:r>
      <w:r w:rsidR="4F7172B3" w:rsidRPr="0019567E">
        <w:t>of Vienna</w:t>
      </w:r>
      <w:r w:rsidR="2E36FCAE" w:rsidRPr="0019567E">
        <w:t xml:space="preserve"> </w:t>
      </w:r>
      <w:r w:rsidR="47342AE0" w:rsidRPr="0019567E">
        <w:t xml:space="preserve">which was </w:t>
      </w:r>
      <w:r w:rsidR="2E36FCAE" w:rsidRPr="0019567E">
        <w:t xml:space="preserve">estimated </w:t>
      </w:r>
      <w:ins w:id="205" w:author="andrija.vidosavljevic@recherche.enac.fr" w:date="2021-11-30T10:05:00Z">
        <w:r w:rsidR="007E037E">
          <w:t xml:space="preserve">based on the regression </w:t>
        </w:r>
      </w:ins>
      <w:ins w:id="206" w:author="andrija.vidosavljevic@recherche.enac.fr" w:date="2021-11-30T11:53:00Z">
        <w:r w:rsidR="00915CEC">
          <w:t xml:space="preserve">and interpolation </w:t>
        </w:r>
      </w:ins>
      <w:ins w:id="207" w:author="andrija.vidosavljevic@recherche.enac.fr" w:date="2021-11-30T10:05:00Z">
        <w:r w:rsidR="007E037E">
          <w:t xml:space="preserve">analysis of </w:t>
        </w:r>
      </w:ins>
      <w:del w:id="208" w:author="andrija.vidosavljevic@recherche.enac.fr" w:date="2021-11-30T10:05:00Z">
        <w:r w:rsidR="2E36FCAE" w:rsidRPr="0019567E" w:rsidDel="007E037E">
          <w:delText xml:space="preserve">by looking at </w:delText>
        </w:r>
      </w:del>
      <w:r w:rsidR="2E36FCAE" w:rsidRPr="0019567E">
        <w:t>parcel markets in</w:t>
      </w:r>
      <w:r w:rsidR="47342AE0" w:rsidRPr="0019567E">
        <w:t xml:space="preserve"> </w:t>
      </w:r>
      <w:r w:rsidR="2E36FCAE" w:rsidRPr="0019567E">
        <w:t>other</w:t>
      </w:r>
      <w:r w:rsidR="62B218F8" w:rsidRPr="0019567E">
        <w:t xml:space="preserve"> parts of Europe. </w:t>
      </w:r>
      <w:ins w:id="209" w:author="andrija.vidosavljevic@recherche.enac.fr" w:date="2021-11-30T10:07:00Z">
        <w:r w:rsidR="0003153C">
          <w:t xml:space="preserve">The features used in regression </w:t>
        </w:r>
      </w:ins>
      <w:proofErr w:type="gramStart"/>
      <w:r w:rsidR="00221F72">
        <w:t>are</w:t>
      </w:r>
      <w:ins w:id="210" w:author="andrija.vidosavljevic@recherche.enac.fr" w:date="2021-11-30T10:07:00Z">
        <w:r w:rsidR="00BF070F">
          <w:t>:</w:t>
        </w:r>
        <w:proofErr w:type="gramEnd"/>
        <w:r w:rsidR="00BF070F">
          <w:t xml:space="preserve"> city </w:t>
        </w:r>
        <w:r w:rsidR="00C42D02">
          <w:t xml:space="preserve">area and </w:t>
        </w:r>
        <w:r w:rsidR="00BF070F">
          <w:t>population size</w:t>
        </w:r>
        <w:r w:rsidR="00C42D02">
          <w:t xml:space="preserve">, </w:t>
        </w:r>
      </w:ins>
      <w:ins w:id="211" w:author="andrija.vidosavljevic@recherche.enac.fr" w:date="2021-11-30T10:08:00Z">
        <w:r w:rsidR="00445FEA">
          <w:t xml:space="preserve">average </w:t>
        </w:r>
      </w:ins>
      <w:ins w:id="212" w:author="andrija.vidosavljevic@recherche.enac.fr" w:date="2021-11-30T10:35:00Z">
        <w:r w:rsidR="00F86FD2" w:rsidRPr="0019567E">
          <w:t>annual gross salary</w:t>
        </w:r>
      </w:ins>
      <w:ins w:id="213" w:author="andrija.vidosavljevic@recherche.enac.fr" w:date="2021-11-30T10:36:00Z">
        <w:r w:rsidR="004546A5">
          <w:t xml:space="preserve">. The parcel market data are taken </w:t>
        </w:r>
        <w:r w:rsidR="00305306">
          <w:t xml:space="preserve">from </w:t>
        </w:r>
      </w:ins>
      <w:del w:id="214" w:author="andrija.vidosavljevic@recherche.enac.fr" w:date="2021-11-30T10:36:00Z">
        <w:r w:rsidR="62B218F8" w:rsidRPr="0019567E" w:rsidDel="00305306">
          <w:delText>These are</w:delText>
        </w:r>
        <w:r w:rsidR="7EDB02E0" w:rsidRPr="0019567E" w:rsidDel="00305306">
          <w:delText xml:space="preserve"> </w:delText>
        </w:r>
      </w:del>
      <w:r w:rsidR="7EDB02E0" w:rsidRPr="0019567E">
        <w:t>Pitney Bowes’s annual parcel shipping report</w:t>
      </w:r>
      <w:sdt>
        <w:sdtPr>
          <w:id w:val="1038780116"/>
          <w:placeholder>
            <w:docPart w:val="3CF547E8730E46A9A2CBDA98F4BC1E82"/>
          </w:placeholder>
          <w:citation/>
        </w:sdtPr>
        <w:sdtEndPr/>
        <w:sdtContent>
          <w:r w:rsidR="00EC33F3" w:rsidRPr="0019567E">
            <w:fldChar w:fldCharType="begin"/>
          </w:r>
          <w:r w:rsidR="00EC33F3" w:rsidRPr="0019567E">
            <w:instrText xml:space="preserve"> CITATION Pit20 \l 1033 </w:instrText>
          </w:r>
          <w:r w:rsidR="00EC33F3" w:rsidRPr="0019567E">
            <w:fldChar w:fldCharType="separate"/>
          </w:r>
          <w:r w:rsidR="00BB6BF7">
            <w:rPr>
              <w:noProof/>
            </w:rPr>
            <w:t xml:space="preserve"> </w:t>
          </w:r>
          <w:r w:rsidR="00BB6BF7" w:rsidRPr="00BB6BF7">
            <w:rPr>
              <w:noProof/>
            </w:rPr>
            <w:t>(Pitney Bowes, 2020)</w:t>
          </w:r>
          <w:r w:rsidR="00EC33F3" w:rsidRPr="0019567E">
            <w:fldChar w:fldCharType="end"/>
          </w:r>
        </w:sdtContent>
      </w:sdt>
      <w:r w:rsidR="7EDB02E0" w:rsidRPr="0019567E">
        <w:t xml:space="preserve"> which covers the more western countries of Europe</w:t>
      </w:r>
      <w:ins w:id="215" w:author="andrija.vidosavljevic@recherche.enac.fr" w:date="2021-11-30T10:36:00Z">
        <w:r w:rsidR="00305306">
          <w:t xml:space="preserve">. </w:t>
        </w:r>
      </w:ins>
      <w:del w:id="216" w:author="andrija.vidosavljevic@recherche.enac.fr" w:date="2021-11-30T10:36:00Z">
        <w:r w:rsidR="7EDB02E0" w:rsidRPr="0019567E" w:rsidDel="00305306">
          <w:delText xml:space="preserve">, </w:delText>
        </w:r>
        <w:r w:rsidR="219A1BE2" w:rsidRPr="0019567E" w:rsidDel="00305306">
          <w:delText>and</w:delText>
        </w:r>
        <w:r w:rsidR="0E536DFC" w:rsidRPr="0019567E" w:rsidDel="00305306">
          <w:delText xml:space="preserve"> </w:delText>
        </w:r>
      </w:del>
      <w:del w:id="217" w:author="andrija.vidosavljevic@recherche.enac.fr" w:date="2021-11-30T10:04:00Z">
        <w:r w:rsidR="7EDB02E0" w:rsidRPr="0019567E" w:rsidDel="00306D54">
          <w:delText>Doole’s  paper</w:delText>
        </w:r>
      </w:del>
      <w:ins w:id="218" w:author="andrija.vidosavljevic@recherche.enac.fr" w:date="2021-11-30T10:37:00Z">
        <w:r w:rsidR="00EF0D37">
          <w:t xml:space="preserve">Furthermore, framework proposed in </w:t>
        </w:r>
      </w:ins>
      <w:customXmlInsRangeStart w:id="219" w:author="andrija.vidosavljevic@recherche.enac.fr" w:date="2021-11-30T10:04:00Z"/>
      <w:sdt>
        <w:sdtPr>
          <w:id w:val="1589879983"/>
          <w:placeholder>
            <w:docPart w:val="CF874BDC2EF84DC2949E504792884F30"/>
          </w:placeholder>
          <w:citation/>
        </w:sdtPr>
        <w:sdtEndPr/>
        <w:sdtContent>
          <w:customXmlInsRangeEnd w:id="219"/>
          <w:ins w:id="220" w:author="andrija.vidosavljevic@recherche.enac.fr" w:date="2021-11-30T10:04:00Z">
            <w:r w:rsidR="00306D54" w:rsidRPr="0019567E">
              <w:fldChar w:fldCharType="begin"/>
            </w:r>
            <w:r w:rsidR="00306D54" w:rsidRPr="0019567E">
              <w:instrText xml:space="preserve"> CITATION Doo20 \l 1033 </w:instrText>
            </w:r>
            <w:r w:rsidR="00306D54" w:rsidRPr="0019567E">
              <w:fldChar w:fldCharType="separate"/>
            </w:r>
          </w:ins>
          <w:r w:rsidR="00306D54" w:rsidRPr="00BB6BF7">
            <w:rPr>
              <w:noProof/>
            </w:rPr>
            <w:t>(Doole, Ellerbroek, &amp; Hoekstra, 2020)</w:t>
          </w:r>
          <w:ins w:id="221" w:author="andrija.vidosavljevic@recherche.enac.fr" w:date="2021-11-30T10:04:00Z">
            <w:r w:rsidR="00306D54" w:rsidRPr="0019567E">
              <w:fldChar w:fldCharType="end"/>
            </w:r>
          </w:ins>
          <w:customXmlInsRangeStart w:id="222" w:author="andrija.vidosavljevic@recherche.enac.fr" w:date="2021-11-30T10:04:00Z"/>
        </w:sdtContent>
      </w:sdt>
      <w:customXmlInsRangeEnd w:id="222"/>
      <w:del w:id="223" w:author="andrija.vidosavljevic@recherche.enac.fr" w:date="2021-11-30T10:37:00Z">
        <w:r w:rsidR="3EF3913D" w:rsidRPr="0019567E" w:rsidDel="00EF0D37">
          <w:delText>,</w:delText>
        </w:r>
        <w:r w:rsidR="7EDB02E0" w:rsidRPr="0019567E" w:rsidDel="00EF0D37">
          <w:delText xml:space="preserve"> which  proposes  a</w:delText>
        </w:r>
        <w:r w:rsidR="2BD2E2E1" w:rsidRPr="0019567E" w:rsidDel="00EF0D37">
          <w:delText xml:space="preserve"> </w:delText>
        </w:r>
        <w:r w:rsidR="7EDB02E0" w:rsidRPr="0019567E" w:rsidDel="00EF0D37">
          <w:delText>framework</w:delText>
        </w:r>
      </w:del>
      <w:r w:rsidR="7EDB02E0" w:rsidRPr="0019567E">
        <w:t xml:space="preserve"> </w:t>
      </w:r>
      <w:ins w:id="224" w:author="andrija.vidosavljevic@recherche.enac.fr" w:date="2021-11-30T10:37:00Z">
        <w:r w:rsidR="00EF0D37">
          <w:t xml:space="preserve">is used </w:t>
        </w:r>
      </w:ins>
      <w:r w:rsidR="7EDB02E0" w:rsidRPr="0019567E">
        <w:t>to filter out the potential drone-based parcel market</w:t>
      </w:r>
      <w:del w:id="225" w:author="andrija.vidosavljevic@recherche.enac.fr" w:date="2021-11-30T10:04:00Z">
        <w:r w:rsidR="2BD2E2E1" w:rsidRPr="0019567E" w:rsidDel="00306D54">
          <w:delText xml:space="preserve"> </w:delText>
        </w:r>
      </w:del>
      <w:customXmlDelRangeStart w:id="226" w:author="andrija.vidosavljevic@recherche.enac.fr" w:date="2021-11-30T10:04:00Z"/>
      <w:sdt>
        <w:sdtPr>
          <w:id w:val="-187289415"/>
          <w:placeholder>
            <w:docPart w:val="3CF547E8730E46A9A2CBDA98F4BC1E82"/>
          </w:placeholder>
          <w:citation/>
        </w:sdtPr>
        <w:sdtEndPr/>
        <w:sdtContent>
          <w:customXmlDelRangeEnd w:id="226"/>
          <w:del w:id="227" w:author="andrija.vidosavljevic@recherche.enac.fr" w:date="2021-11-30T10:04:00Z">
            <w:r w:rsidR="002F3C14" w:rsidRPr="0019567E" w:rsidDel="00306D54">
              <w:fldChar w:fldCharType="begin"/>
            </w:r>
            <w:r w:rsidR="002F3C14" w:rsidRPr="0019567E" w:rsidDel="00306D54">
              <w:delInstrText xml:space="preserve"> CITATION Doo20 \l 1033 </w:delInstrText>
            </w:r>
            <w:r w:rsidR="002F3C14" w:rsidRPr="0019567E" w:rsidDel="00306D54">
              <w:fldChar w:fldCharType="separate"/>
            </w:r>
            <w:r w:rsidR="00BB6BF7" w:rsidRPr="00BB6BF7" w:rsidDel="00306D54">
              <w:rPr>
                <w:noProof/>
              </w:rPr>
              <w:delText>(Doole, Ellerbroek, &amp; Hoekstra, 2020)</w:delText>
            </w:r>
            <w:r w:rsidR="002F3C14" w:rsidRPr="0019567E" w:rsidDel="00306D54">
              <w:fldChar w:fldCharType="end"/>
            </w:r>
          </w:del>
          <w:customXmlDelRangeStart w:id="228" w:author="andrija.vidosavljevic@recherche.enac.fr" w:date="2021-11-30T10:04:00Z"/>
        </w:sdtContent>
      </w:sdt>
      <w:customXmlDelRangeEnd w:id="228"/>
      <w:ins w:id="229" w:author="andrija.vidosavljevic@recherche.enac.fr" w:date="2021-11-30T10:38:00Z">
        <w:r w:rsidR="004859B0">
          <w:t xml:space="preserve"> scenarios</w:t>
        </w:r>
      </w:ins>
      <w:ins w:id="230" w:author="andrija.vidosavljevic@recherche.enac.fr" w:date="2021-11-30T11:35:00Z">
        <w:r w:rsidR="000948AE">
          <w:t xml:space="preserve"> with different density </w:t>
        </w:r>
        <w:r w:rsidR="001A1FCD">
          <w:t>levels</w:t>
        </w:r>
      </w:ins>
      <w:r w:rsidR="2BD2E2E1" w:rsidRPr="0019567E">
        <w:t>.</w:t>
      </w:r>
      <w:ins w:id="231" w:author="andrija.vidosavljevic@recherche.enac.fr" w:date="2021-11-30T11:44:00Z">
        <w:r w:rsidR="009D739B">
          <w:t xml:space="preserve"> Yearly demand </w:t>
        </w:r>
        <w:r w:rsidR="00774F34">
          <w:t xml:space="preserve">is </w:t>
        </w:r>
      </w:ins>
      <w:ins w:id="232" w:author="andrija.vidosavljevic@recherche.enac.fr" w:date="2021-11-30T11:46:00Z">
        <w:r w:rsidR="004847F1">
          <w:t xml:space="preserve">reduced to daily </w:t>
        </w:r>
      </w:ins>
      <w:ins w:id="233" w:author="andrija.vidosavljevic@recherche.enac.fr" w:date="2021-11-30T11:49:00Z">
        <w:r w:rsidR="00220E44">
          <w:t>as simple a</w:t>
        </w:r>
      </w:ins>
      <w:ins w:id="234" w:author="andrija.vidosavljevic@recherche.enac.fr" w:date="2021-11-30T11:50:00Z">
        <w:r w:rsidR="00220E44">
          <w:t>verage</w:t>
        </w:r>
        <w:r w:rsidR="005B1BF3">
          <w:t xml:space="preserve"> without taking seasonality into account</w:t>
        </w:r>
        <w:r w:rsidR="00FA2B1A">
          <w:t>.</w:t>
        </w:r>
      </w:ins>
    </w:p>
    <w:p w14:paraId="37D4AC8F" w14:textId="028B45F6" w:rsidR="007244EB" w:rsidRPr="0019567E" w:rsidDel="00B92F67" w:rsidRDefault="00DD6259" w:rsidP="00D726FD">
      <w:pPr>
        <w:pStyle w:val="BodyText"/>
        <w:rPr>
          <w:del w:id="235" w:author="andrija.vidosavljevic@recherche.enac.fr" w:date="2021-11-30T11:55:00Z"/>
        </w:rPr>
      </w:pPr>
      <w:r w:rsidRPr="0019567E">
        <w:t xml:space="preserve">The total demand </w:t>
      </w:r>
      <w:r w:rsidR="00A3193C" w:rsidRPr="0019567E">
        <w:t>was</w:t>
      </w:r>
      <w:ins w:id="236" w:author="andrija.vidosavljevic@recherche.enac.fr" w:date="2021-11-30T10:37:00Z">
        <w:r w:rsidR="0010171F">
          <w:t xml:space="preserve"> then</w:t>
        </w:r>
      </w:ins>
      <w:r w:rsidR="00A3193C" w:rsidRPr="0019567E">
        <w:t xml:space="preserve"> distributed a</w:t>
      </w:r>
      <w:r w:rsidR="00405D7B" w:rsidRPr="0019567E">
        <w:t>mongst</w:t>
      </w:r>
      <w:r w:rsidR="00C34B8F" w:rsidRPr="0019567E">
        <w:t xml:space="preserve"> </w:t>
      </w:r>
      <w:r w:rsidR="00E06CFE" w:rsidRPr="0019567E">
        <w:t xml:space="preserve">the </w:t>
      </w:r>
      <w:r w:rsidR="00AC4C47" w:rsidRPr="0019567E">
        <w:t>23 municipalities of Vienna</w:t>
      </w:r>
      <w:ins w:id="237" w:author="andrija.vidosavljevic@recherche.enac.fr" w:date="2021-11-30T11:51:00Z">
        <w:r w:rsidR="005C5213">
          <w:t xml:space="preserve"> </w:t>
        </w:r>
        <w:r w:rsidR="009C37C0">
          <w:t xml:space="preserve">using linear </w:t>
        </w:r>
        <w:proofErr w:type="spellStart"/>
        <w:r w:rsidR="009C37C0">
          <w:t>regresion</w:t>
        </w:r>
      </w:ins>
      <w:proofErr w:type="spellEnd"/>
      <w:r w:rsidR="00AC4C47" w:rsidRPr="0019567E">
        <w:t>.</w:t>
      </w:r>
      <w:r w:rsidR="00632663" w:rsidRPr="0019567E">
        <w:t xml:space="preserve"> </w:t>
      </w:r>
      <w:ins w:id="238" w:author="andrija.vidosavljevic@recherche.enac.fr" w:date="2021-11-30T11:53:00Z">
        <w:r w:rsidR="00053AFF">
          <w:t xml:space="preserve">Following features </w:t>
        </w:r>
      </w:ins>
      <w:ins w:id="239" w:author="andrija.vidosavljevic@recherche.enac.fr" w:date="2021-11-30T11:54:00Z">
        <w:r w:rsidR="00295BF5">
          <w:t xml:space="preserve">i.e., predictors </w:t>
        </w:r>
      </w:ins>
      <w:del w:id="240" w:author="andrija.vidosavljevic@recherche.enac.fr" w:date="2021-11-30T11:54:00Z">
        <w:r w:rsidR="009C5F3D" w:rsidRPr="0019567E" w:rsidDel="00295BF5">
          <w:delText>Several parameters</w:delText>
        </w:r>
        <w:r w:rsidR="00E361DA" w:rsidRPr="0019567E" w:rsidDel="00295BF5">
          <w:delText xml:space="preserve"> </w:delText>
        </w:r>
      </w:del>
      <w:r w:rsidR="00E361DA" w:rsidRPr="0019567E">
        <w:t>with different weights</w:t>
      </w:r>
      <w:r w:rsidR="009C5F3D" w:rsidRPr="0019567E">
        <w:t xml:space="preserve"> were used to calculate the demand per hour</w:t>
      </w:r>
      <w:r w:rsidR="002F0E96" w:rsidRPr="0019567E">
        <w:t xml:space="preserve"> of the different </w:t>
      </w:r>
      <w:del w:id="241" w:author="andrija.vidosavljevic@recherche.enac.fr" w:date="2021-11-30T11:54:00Z">
        <w:r w:rsidR="002F0E96" w:rsidRPr="0019567E" w:rsidDel="004B03FE">
          <w:delText>districts</w:delText>
        </w:r>
      </w:del>
      <w:ins w:id="242" w:author="andrija.vidosavljevic@recherche.enac.fr" w:date="2021-11-30T11:54:00Z">
        <w:r w:rsidR="004B03FE">
          <w:t xml:space="preserve">municipalities: </w:t>
        </w:r>
      </w:ins>
      <w:del w:id="243" w:author="andrija.vidosavljevic@recherche.enac.fr" w:date="2021-11-30T11:54:00Z">
        <w:r w:rsidR="002F0E96" w:rsidRPr="0019567E" w:rsidDel="004B03FE">
          <w:delText>.</w:delText>
        </w:r>
        <w:r w:rsidR="00F60F67" w:rsidRPr="0019567E" w:rsidDel="004B03FE">
          <w:delText xml:space="preserve"> These are </w:delText>
        </w:r>
      </w:del>
      <w:r w:rsidR="00F60F67" w:rsidRPr="0019567E">
        <w:t>surface area</w:t>
      </w:r>
      <w:r w:rsidR="000B7B0F" w:rsidRPr="0019567E">
        <w:t>, population density</w:t>
      </w:r>
      <w:r w:rsidR="0037682B" w:rsidRPr="0019567E">
        <w:t xml:space="preserve"> </w:t>
      </w:r>
      <w:commentRangeStart w:id="244"/>
      <w:r w:rsidR="0037682B" w:rsidRPr="0019567E">
        <w:t>(</w:t>
      </w:r>
      <w:ins w:id="245" w:author="Joost Ellerbroek - LR" w:date="2021-11-30T15:54:00Z">
        <w:r w:rsidR="00E128C5">
          <w:t xml:space="preserve">as measured in </w:t>
        </w:r>
      </w:ins>
      <w:r w:rsidR="0037682B" w:rsidRPr="0019567E">
        <w:t>2020</w:t>
      </w:r>
      <w:commentRangeEnd w:id="244"/>
      <w:r w:rsidR="00107A5F">
        <w:rPr>
          <w:rStyle w:val="CommentReference"/>
        </w:rPr>
        <w:commentReference w:id="244"/>
      </w:r>
      <w:r w:rsidR="0037682B" w:rsidRPr="0019567E">
        <w:t>),</w:t>
      </w:r>
      <w:r w:rsidR="00970E68" w:rsidRPr="0019567E">
        <w:t xml:space="preserve"> </w:t>
      </w:r>
      <w:r w:rsidR="00B0261A" w:rsidRPr="0019567E">
        <w:t>employee per workplace (</w:t>
      </w:r>
      <w:ins w:id="246" w:author="Joost Ellerbroek - LR" w:date="2021-11-30T15:55:00Z">
        <w:r w:rsidR="00E128C5">
          <w:t xml:space="preserve">as measured in </w:t>
        </w:r>
      </w:ins>
      <w:r w:rsidR="00B0261A" w:rsidRPr="0019567E">
        <w:t>2018)</w:t>
      </w:r>
      <w:r w:rsidR="00BB628C" w:rsidRPr="0019567E">
        <w:t xml:space="preserve">, total </w:t>
      </w:r>
      <w:r w:rsidR="00970E68" w:rsidRPr="0019567E">
        <w:t xml:space="preserve">number of </w:t>
      </w:r>
      <w:r w:rsidR="00E361DA" w:rsidRPr="0019567E">
        <w:t xml:space="preserve">people employed in workplace </w:t>
      </w:r>
      <w:r w:rsidR="00027996" w:rsidRPr="0019567E">
        <w:t>(</w:t>
      </w:r>
      <w:ins w:id="247" w:author="Joost Ellerbroek - LR" w:date="2021-11-30T15:55:00Z">
        <w:r w:rsidR="00E128C5">
          <w:t xml:space="preserve">as measured in </w:t>
        </w:r>
      </w:ins>
      <w:r w:rsidR="00027996" w:rsidRPr="0019567E">
        <w:lastRenderedPageBreak/>
        <w:t xml:space="preserve">2018), </w:t>
      </w:r>
      <w:r w:rsidR="00CC640B" w:rsidRPr="0019567E">
        <w:t>commuter balance index (</w:t>
      </w:r>
      <w:ins w:id="248" w:author="Joost Ellerbroek - LR" w:date="2021-11-30T15:55:00Z">
        <w:r w:rsidR="00E128C5">
          <w:t xml:space="preserve">as measured in </w:t>
        </w:r>
      </w:ins>
      <w:r w:rsidR="00CC640B" w:rsidRPr="0019567E">
        <w:t>2018),</w:t>
      </w:r>
      <w:r w:rsidR="00BB628C" w:rsidRPr="0019567E">
        <w:t xml:space="preserve"> and</w:t>
      </w:r>
      <w:r w:rsidR="00CC640B" w:rsidRPr="0019567E">
        <w:t xml:space="preserve"> annual gross </w:t>
      </w:r>
      <w:r w:rsidR="00BB628C" w:rsidRPr="0019567E">
        <w:t>salary (</w:t>
      </w:r>
      <w:ins w:id="249" w:author="Joost Ellerbroek - LR" w:date="2021-11-30T15:55:00Z">
        <w:r w:rsidR="00E128C5">
          <w:t xml:space="preserve">as measured in </w:t>
        </w:r>
      </w:ins>
      <w:r w:rsidR="00BB628C" w:rsidRPr="0019567E">
        <w:t xml:space="preserve">2019) </w:t>
      </w:r>
      <w:sdt>
        <w:sdtPr>
          <w:id w:val="1043785838"/>
          <w:citation/>
        </w:sdtPr>
        <w:sdtEndPr/>
        <w:sdtContent>
          <w:r w:rsidR="00970E68" w:rsidRPr="0019567E">
            <w:fldChar w:fldCharType="begin"/>
          </w:r>
          <w:r w:rsidR="00970E68" w:rsidRPr="0019567E">
            <w:instrText xml:space="preserve"> CITATION Cit19 \l 1033 </w:instrText>
          </w:r>
          <w:r w:rsidR="00970E68" w:rsidRPr="0019567E">
            <w:fldChar w:fldCharType="separate"/>
          </w:r>
          <w:r w:rsidR="00BB6BF7" w:rsidRPr="00BB6BF7">
            <w:rPr>
              <w:noProof/>
            </w:rPr>
            <w:t>(City of Vienna, 2019)</w:t>
          </w:r>
          <w:r w:rsidR="00970E68" w:rsidRPr="0019567E">
            <w:fldChar w:fldCharType="end"/>
          </w:r>
        </w:sdtContent>
      </w:sdt>
      <w:sdt>
        <w:sdtPr>
          <w:id w:val="819775356"/>
          <w:citation/>
        </w:sdtPr>
        <w:sdtEndPr/>
        <w:sdtContent>
          <w:r w:rsidR="00970E68" w:rsidRPr="0019567E">
            <w:fldChar w:fldCharType="begin"/>
          </w:r>
          <w:r w:rsidR="00970E68" w:rsidRPr="0019567E">
            <w:instrText xml:space="preserve"> CITATION Sta21 \l 1033 </w:instrText>
          </w:r>
          <w:r w:rsidR="00970E68" w:rsidRPr="0019567E">
            <w:fldChar w:fldCharType="separate"/>
          </w:r>
          <w:r w:rsidR="00BB6BF7">
            <w:rPr>
              <w:noProof/>
            </w:rPr>
            <w:t xml:space="preserve"> </w:t>
          </w:r>
          <w:r w:rsidR="00BB6BF7" w:rsidRPr="00BB6BF7">
            <w:rPr>
              <w:noProof/>
            </w:rPr>
            <w:t>(Statistik Austria, n.d.)</w:t>
          </w:r>
          <w:r w:rsidR="00970E68" w:rsidRPr="0019567E">
            <w:fldChar w:fldCharType="end"/>
          </w:r>
        </w:sdtContent>
      </w:sdt>
      <w:r w:rsidR="00970E68" w:rsidRPr="0019567E">
        <w:t>.</w:t>
      </w:r>
      <w:ins w:id="250" w:author="andrija.vidosavljevic@recherche.enac.fr" w:date="2021-11-30T11:55:00Z">
        <w:r w:rsidR="00B92F67">
          <w:t xml:space="preserve"> </w:t>
        </w:r>
      </w:ins>
    </w:p>
    <w:p w14:paraId="13402130" w14:textId="53549718" w:rsidR="00E47C14" w:rsidRDefault="0015645B" w:rsidP="007244EB">
      <w:pPr>
        <w:pStyle w:val="BodyText"/>
      </w:pPr>
      <w:r w:rsidRPr="0019567E">
        <w:fldChar w:fldCharType="begin"/>
      </w:r>
      <w:r w:rsidRPr="0019567E">
        <w:instrText xml:space="preserve"> REF _Ref87611219 \h </w:instrText>
      </w:r>
      <w:r w:rsidRPr="0019567E">
        <w:fldChar w:fldCharType="separate"/>
      </w:r>
      <w:r w:rsidRPr="0019567E">
        <w:t xml:space="preserve">Table </w:t>
      </w:r>
      <w:r w:rsidRPr="0019567E">
        <w:rPr>
          <w:noProof/>
        </w:rPr>
        <w:t>1</w:t>
      </w:r>
      <w:r w:rsidRPr="0019567E">
        <w:fldChar w:fldCharType="end"/>
      </w:r>
      <w:r w:rsidRPr="0019567E">
        <w:t xml:space="preserve"> shows the </w:t>
      </w:r>
      <w:r w:rsidR="003F7D86" w:rsidRPr="0019567E">
        <w:t xml:space="preserve">average </w:t>
      </w:r>
      <w:r w:rsidR="0D5008BD">
        <w:t>an</w:t>
      </w:r>
      <w:r w:rsidR="3102F7D2">
        <w:t>d</w:t>
      </w:r>
      <w:r w:rsidR="003F7D86" w:rsidRPr="0019567E">
        <w:t xml:space="preserve"> maximum expected</w:t>
      </w:r>
      <w:r w:rsidRPr="0019567E">
        <w:t xml:space="preserve"> </w:t>
      </w:r>
      <w:r w:rsidR="003F7D86" w:rsidRPr="0019567E">
        <w:t>instant</w:t>
      </w:r>
      <w:r w:rsidR="000858B6" w:rsidRPr="0019567E">
        <w:t>a</w:t>
      </w:r>
      <w:r w:rsidR="003F7D86" w:rsidRPr="0019567E">
        <w:t>neous traffic density</w:t>
      </w:r>
      <w:ins w:id="251" w:author="andrija.vidosavljevic@recherche.enac.fr" w:date="2021-11-30T11:55:00Z">
        <w:r w:rsidR="00BF7724">
          <w:t xml:space="preserve"> based on estimated traffic demand</w:t>
        </w:r>
      </w:ins>
      <w:ins w:id="252" w:author="andrija.vidosavljevic@recherche.enac.fr" w:date="2021-11-30T11:56:00Z">
        <w:r w:rsidR="00BF7724">
          <w:t xml:space="preserve"> levels</w:t>
        </w:r>
      </w:ins>
      <w:r w:rsidR="000858B6" w:rsidRPr="0019567E">
        <w:t>.</w:t>
      </w:r>
    </w:p>
    <w:p w14:paraId="4B7733FA" w14:textId="747C118D" w:rsidR="00F059E3" w:rsidRPr="0019567E" w:rsidRDefault="00F059E3" w:rsidP="00973D33">
      <w:pPr>
        <w:pStyle w:val="Caption"/>
        <w:spacing w:before="360"/>
        <w:jc w:val="center"/>
      </w:pPr>
      <w:bookmarkStart w:id="253" w:name="_Ref87611219"/>
      <w:bookmarkStart w:id="254" w:name="_Ref87611192"/>
      <w:bookmarkStart w:id="255" w:name="_Toc89241813"/>
      <w:r w:rsidRPr="0019567E">
        <w:t xml:space="preserve">Table </w:t>
      </w:r>
      <w:r w:rsidRPr="0019567E">
        <w:fldChar w:fldCharType="begin"/>
      </w:r>
      <w:r w:rsidRPr="0019567E">
        <w:instrText xml:space="preserve"> SEQ Table \* ARABIC </w:instrText>
      </w:r>
      <w:r w:rsidRPr="0019567E">
        <w:fldChar w:fldCharType="separate"/>
      </w:r>
      <w:r w:rsidR="00F00CBD">
        <w:rPr>
          <w:noProof/>
        </w:rPr>
        <w:t>1</w:t>
      </w:r>
      <w:r w:rsidRPr="0019567E">
        <w:fldChar w:fldCharType="end"/>
      </w:r>
      <w:bookmarkEnd w:id="253"/>
      <w:r>
        <w:t>.</w:t>
      </w:r>
      <w:r w:rsidRPr="0019567E">
        <w:t xml:space="preserve"> Average and Maximum instantaneous traffic densities for different traffic scenarios</w:t>
      </w:r>
      <w:bookmarkEnd w:id="254"/>
      <w:bookmarkEnd w:id="255"/>
    </w:p>
    <w:tbl>
      <w:tblPr>
        <w:tblW w:w="0" w:type="auto"/>
        <w:tblBorders>
          <w:top w:val="single" w:sz="4" w:space="0" w:color="4E88C7"/>
          <w:left w:val="single" w:sz="4" w:space="0" w:color="4E88C7"/>
          <w:bottom w:val="single" w:sz="4" w:space="0" w:color="4E88C7"/>
          <w:right w:val="single" w:sz="4" w:space="0" w:color="4E88C7"/>
          <w:insideH w:val="single" w:sz="4" w:space="0" w:color="4E88C7"/>
          <w:insideV w:val="dotted" w:sz="4" w:space="0" w:color="4E88C7"/>
        </w:tblBorders>
        <w:tblLook w:val="04A0" w:firstRow="1" w:lastRow="0" w:firstColumn="1" w:lastColumn="0" w:noHBand="0" w:noVBand="1"/>
      </w:tblPr>
      <w:tblGrid>
        <w:gridCol w:w="1701"/>
        <w:gridCol w:w="3828"/>
        <w:gridCol w:w="3541"/>
      </w:tblGrid>
      <w:tr w:rsidR="0019567E" w:rsidRPr="0019567E" w14:paraId="65C1B180" w14:textId="77777777" w:rsidTr="00231FA9">
        <w:trPr>
          <w:trHeight w:val="352"/>
        </w:trPr>
        <w:tc>
          <w:tcPr>
            <w:tcW w:w="1701" w:type="dxa"/>
            <w:tcBorders>
              <w:top w:val="dotted" w:sz="4" w:space="0" w:color="4E88C7"/>
              <w:left w:val="nil"/>
              <w:bottom w:val="dotted" w:sz="4" w:space="0" w:color="4E88C7"/>
              <w:right w:val="nil"/>
            </w:tcBorders>
            <w:shd w:val="clear" w:color="auto" w:fill="auto"/>
          </w:tcPr>
          <w:p w14:paraId="615AC14A" w14:textId="2092DE96" w:rsidR="00DE7595" w:rsidRPr="0019567E" w:rsidRDefault="00DC5670" w:rsidP="00D361F4">
            <w:pPr>
              <w:pStyle w:val="TableData"/>
              <w:spacing w:line="259" w:lineRule="auto"/>
              <w:rPr>
                <w:b/>
                <w:bCs/>
              </w:rPr>
            </w:pPr>
            <w:r w:rsidRPr="0019567E">
              <w:rPr>
                <w:b/>
                <w:bCs/>
              </w:rPr>
              <w:t xml:space="preserve">Traffic </w:t>
            </w:r>
            <w:r w:rsidR="004F0DCF" w:rsidRPr="0019567E">
              <w:rPr>
                <w:b/>
                <w:bCs/>
              </w:rPr>
              <w:t>scenarios</w:t>
            </w:r>
          </w:p>
        </w:tc>
        <w:tc>
          <w:tcPr>
            <w:tcW w:w="3828" w:type="dxa"/>
            <w:tcBorders>
              <w:top w:val="dotted" w:sz="4" w:space="0" w:color="4E88C7"/>
              <w:left w:val="dotted" w:sz="4" w:space="0" w:color="4E88C7"/>
              <w:bottom w:val="dotted" w:sz="4" w:space="0" w:color="4E88C7"/>
              <w:right w:val="dotted" w:sz="4" w:space="0" w:color="4E88C7"/>
            </w:tcBorders>
            <w:shd w:val="clear" w:color="auto" w:fill="auto"/>
          </w:tcPr>
          <w:p w14:paraId="71B610F1" w14:textId="4481CD28" w:rsidR="00DE7595" w:rsidRPr="0019567E" w:rsidRDefault="00231FA9" w:rsidP="00D361F4">
            <w:pPr>
              <w:pStyle w:val="TableData"/>
              <w:spacing w:line="259" w:lineRule="auto"/>
              <w:jc w:val="center"/>
            </w:pPr>
            <w:r w:rsidRPr="0019567E">
              <w:t>Average instantaneous</w:t>
            </w:r>
            <w:r w:rsidR="004F0DCF" w:rsidRPr="0019567E">
              <w:t xml:space="preserve"> </w:t>
            </w:r>
            <w:r w:rsidRPr="0019567E">
              <w:t>t</w:t>
            </w:r>
            <w:r w:rsidR="004F0DCF" w:rsidRPr="0019567E">
              <w:t>raffic density</w:t>
            </w:r>
            <w:r w:rsidRPr="0019567E">
              <w:t xml:space="preserve"> (aircraft per square kilometre)</w:t>
            </w:r>
          </w:p>
        </w:tc>
        <w:tc>
          <w:tcPr>
            <w:tcW w:w="3541" w:type="dxa"/>
            <w:tcBorders>
              <w:top w:val="dotted" w:sz="4" w:space="0" w:color="4E88C7"/>
              <w:left w:val="dotted" w:sz="4" w:space="0" w:color="4E88C7"/>
              <w:bottom w:val="dotted" w:sz="4" w:space="0" w:color="4E88C7"/>
              <w:right w:val="nil"/>
            </w:tcBorders>
            <w:shd w:val="clear" w:color="auto" w:fill="auto"/>
          </w:tcPr>
          <w:p w14:paraId="70B4DE51" w14:textId="1A7D2038" w:rsidR="00DE7595" w:rsidRPr="0019567E" w:rsidRDefault="004F0DCF" w:rsidP="00840A92">
            <w:pPr>
              <w:pStyle w:val="TableData"/>
              <w:jc w:val="center"/>
            </w:pPr>
            <w:r w:rsidRPr="0019567E">
              <w:t xml:space="preserve">Maximum </w:t>
            </w:r>
            <w:r w:rsidR="00231FA9" w:rsidRPr="0019567E">
              <w:t>instantaneous traffic density (aircraft per square kilometre)</w:t>
            </w:r>
          </w:p>
        </w:tc>
      </w:tr>
      <w:tr w:rsidR="0019567E" w:rsidRPr="0019567E" w14:paraId="75471D86" w14:textId="77777777" w:rsidTr="00231FA9">
        <w:trPr>
          <w:trHeight w:val="352"/>
        </w:trPr>
        <w:tc>
          <w:tcPr>
            <w:tcW w:w="1701" w:type="dxa"/>
            <w:tcBorders>
              <w:top w:val="dotted" w:sz="4" w:space="0" w:color="4E88C7"/>
              <w:left w:val="nil"/>
              <w:bottom w:val="dotted" w:sz="4" w:space="0" w:color="4E88C7"/>
              <w:right w:val="nil"/>
            </w:tcBorders>
            <w:shd w:val="clear" w:color="auto" w:fill="auto"/>
          </w:tcPr>
          <w:p w14:paraId="52C360E1" w14:textId="449EC6D2" w:rsidR="00DE7595" w:rsidRPr="0019567E" w:rsidRDefault="00B6455E" w:rsidP="00D361F4">
            <w:pPr>
              <w:pStyle w:val="TableData"/>
            </w:pPr>
            <w:r w:rsidRPr="0019567E">
              <w:t xml:space="preserve">Very </w:t>
            </w:r>
            <w:r w:rsidR="00DC5670" w:rsidRPr="0019567E">
              <w:t>Low</w:t>
            </w:r>
          </w:p>
        </w:tc>
        <w:tc>
          <w:tcPr>
            <w:tcW w:w="3828" w:type="dxa"/>
            <w:tcBorders>
              <w:top w:val="dotted" w:sz="4" w:space="0" w:color="4E88C7"/>
              <w:left w:val="dotted" w:sz="4" w:space="0" w:color="4E88C7"/>
              <w:bottom w:val="dotted" w:sz="4" w:space="0" w:color="4E88C7"/>
              <w:right w:val="dotted" w:sz="4" w:space="0" w:color="4E88C7"/>
            </w:tcBorders>
            <w:shd w:val="clear" w:color="auto" w:fill="auto"/>
          </w:tcPr>
          <w:p w14:paraId="2C68685D" w14:textId="0BCA0064" w:rsidR="00DE7595" w:rsidRPr="0019567E" w:rsidRDefault="00907B0D" w:rsidP="00231FA9">
            <w:pPr>
              <w:pStyle w:val="TableData"/>
              <w:spacing w:line="259" w:lineRule="auto"/>
              <w:jc w:val="center"/>
            </w:pPr>
            <w:r w:rsidRPr="0019567E">
              <w:t>14,68</w:t>
            </w:r>
          </w:p>
        </w:tc>
        <w:tc>
          <w:tcPr>
            <w:tcW w:w="3541" w:type="dxa"/>
            <w:tcBorders>
              <w:top w:val="dotted" w:sz="4" w:space="0" w:color="4E88C7"/>
              <w:left w:val="dotted" w:sz="4" w:space="0" w:color="4E88C7"/>
              <w:bottom w:val="dotted" w:sz="4" w:space="0" w:color="4E88C7"/>
              <w:right w:val="nil"/>
            </w:tcBorders>
            <w:shd w:val="clear" w:color="auto" w:fill="auto"/>
          </w:tcPr>
          <w:p w14:paraId="3C787C58" w14:textId="4A4A0FD4" w:rsidR="00DE7595" w:rsidRPr="0019567E" w:rsidRDefault="008C3A4A" w:rsidP="00840A92">
            <w:pPr>
              <w:pStyle w:val="TableData"/>
              <w:jc w:val="center"/>
            </w:pPr>
            <w:r w:rsidRPr="0019567E">
              <w:t>54,75</w:t>
            </w:r>
          </w:p>
        </w:tc>
      </w:tr>
      <w:tr w:rsidR="0019567E" w:rsidRPr="0019567E" w14:paraId="1B807698" w14:textId="77777777" w:rsidTr="00231FA9">
        <w:trPr>
          <w:trHeight w:val="344"/>
        </w:trPr>
        <w:tc>
          <w:tcPr>
            <w:tcW w:w="1701" w:type="dxa"/>
            <w:tcBorders>
              <w:top w:val="single" w:sz="4" w:space="0" w:color="4E88C7"/>
              <w:left w:val="nil"/>
              <w:bottom w:val="single" w:sz="4" w:space="0" w:color="4E88C7"/>
              <w:right w:val="nil"/>
            </w:tcBorders>
            <w:shd w:val="clear" w:color="auto" w:fill="auto"/>
          </w:tcPr>
          <w:p w14:paraId="44448A8D" w14:textId="43031B78" w:rsidR="00DE7595" w:rsidRPr="0019567E" w:rsidRDefault="00B6455E" w:rsidP="00D361F4">
            <w:pPr>
              <w:pStyle w:val="TableData"/>
            </w:pPr>
            <w:r w:rsidRPr="0019567E">
              <w:t>Low</w:t>
            </w:r>
          </w:p>
        </w:tc>
        <w:tc>
          <w:tcPr>
            <w:tcW w:w="3828" w:type="dxa"/>
            <w:tcBorders>
              <w:top w:val="single" w:sz="4" w:space="0" w:color="4E88C7"/>
              <w:bottom w:val="single" w:sz="4" w:space="0" w:color="4E88C7"/>
            </w:tcBorders>
            <w:shd w:val="clear" w:color="auto" w:fill="auto"/>
          </w:tcPr>
          <w:p w14:paraId="14841A38" w14:textId="498F6633" w:rsidR="00DE7595" w:rsidRPr="0019567E" w:rsidRDefault="00840A92" w:rsidP="00231FA9">
            <w:pPr>
              <w:pStyle w:val="TableData"/>
              <w:jc w:val="center"/>
            </w:pPr>
            <w:r w:rsidRPr="0019567E">
              <w:t>20,45</w:t>
            </w:r>
          </w:p>
        </w:tc>
        <w:tc>
          <w:tcPr>
            <w:tcW w:w="3541" w:type="dxa"/>
            <w:tcBorders>
              <w:top w:val="single" w:sz="4" w:space="0" w:color="4E88C7"/>
              <w:bottom w:val="single" w:sz="4" w:space="0" w:color="4E88C7"/>
              <w:right w:val="nil"/>
            </w:tcBorders>
            <w:shd w:val="clear" w:color="auto" w:fill="auto"/>
          </w:tcPr>
          <w:p w14:paraId="2AEE8566" w14:textId="6453197B" w:rsidR="00DE7595" w:rsidRPr="0019567E" w:rsidRDefault="00840A92" w:rsidP="00840A92">
            <w:pPr>
              <w:pStyle w:val="TableData"/>
              <w:jc w:val="center"/>
            </w:pPr>
            <w:r w:rsidRPr="0019567E">
              <w:t>76,26</w:t>
            </w:r>
          </w:p>
        </w:tc>
      </w:tr>
      <w:tr w:rsidR="0019567E" w:rsidRPr="0019567E" w14:paraId="189258F1" w14:textId="77777777" w:rsidTr="00231FA9">
        <w:trPr>
          <w:trHeight w:val="344"/>
        </w:trPr>
        <w:tc>
          <w:tcPr>
            <w:tcW w:w="1701" w:type="dxa"/>
            <w:tcBorders>
              <w:top w:val="dotted" w:sz="4" w:space="0" w:color="4E88C7"/>
              <w:left w:val="nil"/>
              <w:bottom w:val="dotted" w:sz="4" w:space="0" w:color="4E88C7"/>
              <w:right w:val="nil"/>
            </w:tcBorders>
            <w:shd w:val="clear" w:color="auto" w:fill="auto"/>
          </w:tcPr>
          <w:p w14:paraId="2A526536" w14:textId="4836066B" w:rsidR="00DE7595" w:rsidRPr="0019567E" w:rsidRDefault="00B6455E" w:rsidP="00D361F4">
            <w:pPr>
              <w:pStyle w:val="TableData"/>
            </w:pPr>
            <w:r w:rsidRPr="0019567E">
              <w:t>Medium</w:t>
            </w:r>
          </w:p>
        </w:tc>
        <w:tc>
          <w:tcPr>
            <w:tcW w:w="3828" w:type="dxa"/>
            <w:tcBorders>
              <w:top w:val="dotted" w:sz="4" w:space="0" w:color="4E88C7"/>
              <w:left w:val="dotted" w:sz="4" w:space="0" w:color="4E88C7"/>
              <w:bottom w:val="dotted" w:sz="4" w:space="0" w:color="4E88C7"/>
              <w:right w:val="dotted" w:sz="4" w:space="0" w:color="4E88C7"/>
            </w:tcBorders>
            <w:shd w:val="clear" w:color="auto" w:fill="auto"/>
          </w:tcPr>
          <w:p w14:paraId="360180BD" w14:textId="752D9564" w:rsidR="00DE7595" w:rsidRPr="0019567E" w:rsidRDefault="00840A92" w:rsidP="00840A92">
            <w:pPr>
              <w:pStyle w:val="TableData"/>
              <w:jc w:val="center"/>
            </w:pPr>
            <w:r w:rsidRPr="0019567E">
              <w:t>26,21</w:t>
            </w:r>
          </w:p>
        </w:tc>
        <w:tc>
          <w:tcPr>
            <w:tcW w:w="3541" w:type="dxa"/>
            <w:tcBorders>
              <w:top w:val="dotted" w:sz="4" w:space="0" w:color="4E88C7"/>
              <w:left w:val="dotted" w:sz="4" w:space="0" w:color="4E88C7"/>
              <w:bottom w:val="dotted" w:sz="4" w:space="0" w:color="4E88C7"/>
              <w:right w:val="nil"/>
            </w:tcBorders>
            <w:shd w:val="clear" w:color="auto" w:fill="auto"/>
          </w:tcPr>
          <w:p w14:paraId="72B4AE5F" w14:textId="3F15DFD0" w:rsidR="00DE7595" w:rsidRPr="0019567E" w:rsidRDefault="00840A92" w:rsidP="00840A92">
            <w:pPr>
              <w:pStyle w:val="TableData"/>
              <w:jc w:val="center"/>
            </w:pPr>
            <w:r w:rsidRPr="0019567E">
              <w:t>97,77</w:t>
            </w:r>
          </w:p>
        </w:tc>
      </w:tr>
      <w:tr w:rsidR="0019567E" w:rsidRPr="0019567E" w14:paraId="1196805F" w14:textId="77777777" w:rsidTr="00231FA9">
        <w:trPr>
          <w:trHeight w:val="344"/>
        </w:trPr>
        <w:tc>
          <w:tcPr>
            <w:tcW w:w="1701" w:type="dxa"/>
            <w:tcBorders>
              <w:top w:val="single" w:sz="4" w:space="0" w:color="4E88C7"/>
              <w:left w:val="nil"/>
              <w:bottom w:val="single" w:sz="4" w:space="0" w:color="4E88C7"/>
              <w:right w:val="nil"/>
            </w:tcBorders>
            <w:shd w:val="clear" w:color="auto" w:fill="auto"/>
          </w:tcPr>
          <w:p w14:paraId="416AD4B7" w14:textId="26B0444A" w:rsidR="00DE7595" w:rsidRPr="0019567E" w:rsidRDefault="00B6455E" w:rsidP="00D361F4">
            <w:pPr>
              <w:pStyle w:val="TableData"/>
            </w:pPr>
            <w:r w:rsidRPr="0019567E">
              <w:t>High</w:t>
            </w:r>
          </w:p>
        </w:tc>
        <w:tc>
          <w:tcPr>
            <w:tcW w:w="3828" w:type="dxa"/>
            <w:tcBorders>
              <w:top w:val="single" w:sz="4" w:space="0" w:color="4E88C7"/>
              <w:bottom w:val="single" w:sz="4" w:space="0" w:color="4E88C7"/>
            </w:tcBorders>
            <w:shd w:val="clear" w:color="auto" w:fill="auto"/>
          </w:tcPr>
          <w:p w14:paraId="3A6F4F0A" w14:textId="3C55DC5F" w:rsidR="00DE7595" w:rsidRPr="0019567E" w:rsidRDefault="00840A92" w:rsidP="00840A92">
            <w:pPr>
              <w:pStyle w:val="TableData"/>
              <w:jc w:val="center"/>
            </w:pPr>
            <w:r w:rsidRPr="0019567E">
              <w:t>31,98</w:t>
            </w:r>
          </w:p>
        </w:tc>
        <w:tc>
          <w:tcPr>
            <w:tcW w:w="3541" w:type="dxa"/>
            <w:tcBorders>
              <w:top w:val="single" w:sz="4" w:space="0" w:color="4E88C7"/>
              <w:bottom w:val="single" w:sz="4" w:space="0" w:color="4E88C7"/>
              <w:right w:val="nil"/>
            </w:tcBorders>
            <w:shd w:val="clear" w:color="auto" w:fill="auto"/>
          </w:tcPr>
          <w:p w14:paraId="5B381550" w14:textId="191C9382" w:rsidR="00DE7595" w:rsidRPr="0019567E" w:rsidRDefault="00840A92" w:rsidP="00840A92">
            <w:pPr>
              <w:pStyle w:val="TableData"/>
              <w:jc w:val="center"/>
            </w:pPr>
            <w:r w:rsidRPr="0019567E">
              <w:t>119,28</w:t>
            </w:r>
          </w:p>
        </w:tc>
      </w:tr>
      <w:tr w:rsidR="0019567E" w:rsidRPr="0019567E" w14:paraId="0BC933FD" w14:textId="77777777" w:rsidTr="00231FA9">
        <w:trPr>
          <w:trHeight w:val="344"/>
        </w:trPr>
        <w:tc>
          <w:tcPr>
            <w:tcW w:w="1701" w:type="dxa"/>
            <w:tcBorders>
              <w:top w:val="dotted" w:sz="4" w:space="0" w:color="4E88C7"/>
              <w:left w:val="nil"/>
              <w:bottom w:val="dotted" w:sz="4" w:space="0" w:color="4E88C7"/>
              <w:right w:val="nil"/>
            </w:tcBorders>
            <w:shd w:val="clear" w:color="auto" w:fill="auto"/>
          </w:tcPr>
          <w:p w14:paraId="55C77BFA" w14:textId="4F39FB22" w:rsidR="00DE7595" w:rsidRPr="0019567E" w:rsidRDefault="00B6455E" w:rsidP="00D361F4">
            <w:pPr>
              <w:pStyle w:val="TableData"/>
            </w:pPr>
            <w:r w:rsidRPr="0019567E">
              <w:t>Very High</w:t>
            </w:r>
          </w:p>
        </w:tc>
        <w:tc>
          <w:tcPr>
            <w:tcW w:w="3828" w:type="dxa"/>
            <w:tcBorders>
              <w:top w:val="dotted" w:sz="4" w:space="0" w:color="4E88C7"/>
              <w:left w:val="dotted" w:sz="4" w:space="0" w:color="4E88C7"/>
              <w:bottom w:val="dotted" w:sz="4" w:space="0" w:color="4E88C7"/>
              <w:right w:val="dotted" w:sz="4" w:space="0" w:color="4E88C7"/>
            </w:tcBorders>
            <w:shd w:val="clear" w:color="auto" w:fill="auto"/>
          </w:tcPr>
          <w:p w14:paraId="60EBF9E3" w14:textId="73AF5637" w:rsidR="00DE7595" w:rsidRPr="0019567E" w:rsidRDefault="00840A92" w:rsidP="00840A92">
            <w:pPr>
              <w:pStyle w:val="TableData"/>
              <w:jc w:val="center"/>
            </w:pPr>
            <w:r w:rsidRPr="0019567E">
              <w:t>37,75</w:t>
            </w:r>
          </w:p>
        </w:tc>
        <w:tc>
          <w:tcPr>
            <w:tcW w:w="3541" w:type="dxa"/>
            <w:tcBorders>
              <w:top w:val="dotted" w:sz="4" w:space="0" w:color="4E88C7"/>
              <w:left w:val="dotted" w:sz="4" w:space="0" w:color="4E88C7"/>
              <w:bottom w:val="dotted" w:sz="4" w:space="0" w:color="4E88C7"/>
              <w:right w:val="nil"/>
            </w:tcBorders>
            <w:shd w:val="clear" w:color="auto" w:fill="auto"/>
          </w:tcPr>
          <w:p w14:paraId="57DE7206" w14:textId="7E3AD852" w:rsidR="00DE7595" w:rsidRPr="0019567E" w:rsidRDefault="00840A92" w:rsidP="00840A92">
            <w:pPr>
              <w:pStyle w:val="TableData"/>
              <w:jc w:val="center"/>
            </w:pPr>
            <w:r w:rsidRPr="0019567E">
              <w:t>140,79</w:t>
            </w:r>
          </w:p>
        </w:tc>
      </w:tr>
    </w:tbl>
    <w:p w14:paraId="7D46B0D1" w14:textId="74C998C4" w:rsidR="00E91E65" w:rsidRPr="0019567E" w:rsidRDefault="00E91E65" w:rsidP="002D0916">
      <w:pPr>
        <w:pStyle w:val="Heading3"/>
      </w:pPr>
      <w:r w:rsidRPr="0019567E">
        <w:t>Aircraft types</w:t>
      </w:r>
    </w:p>
    <w:p w14:paraId="74F67E60" w14:textId="26E2065E" w:rsidR="00E91E65" w:rsidRPr="0019567E" w:rsidRDefault="00C055B8" w:rsidP="00E91E65">
      <w:pPr>
        <w:pStyle w:val="BodyText"/>
      </w:pPr>
      <w:ins w:id="256" w:author="andrija.vidosavljevic@recherche.enac.fr" w:date="2021-11-30T11:57:00Z">
        <w:r>
          <w:t xml:space="preserve">To increase heterogeneity </w:t>
        </w:r>
        <w:r w:rsidR="00AD616C">
          <w:t xml:space="preserve">of the </w:t>
        </w:r>
      </w:ins>
      <w:ins w:id="257" w:author="andrija.vidosavljevic@recherche.enac.fr" w:date="2021-11-30T11:58:00Z">
        <w:r w:rsidR="00A0764E">
          <w:t>traffic</w:t>
        </w:r>
      </w:ins>
      <w:ins w:id="258" w:author="andrija.vidosavljevic@recherche.enac.fr" w:date="2021-11-30T11:57:00Z">
        <w:r w:rsidR="007561C4">
          <w:t xml:space="preserve"> scenarios</w:t>
        </w:r>
        <w:r w:rsidR="007B2FBB">
          <w:t xml:space="preserve"> and hance </w:t>
        </w:r>
        <w:r w:rsidR="00C825DF">
          <w:t>its re</w:t>
        </w:r>
      </w:ins>
      <w:ins w:id="259" w:author="andrija.vidosavljevic@recherche.enac.fr" w:date="2021-11-30T11:58:00Z">
        <w:r w:rsidR="00C825DF">
          <w:t>alism</w:t>
        </w:r>
      </w:ins>
      <w:ins w:id="260" w:author="andrija.vidosavljevic@recherche.enac.fr" w:date="2021-11-30T11:57:00Z">
        <w:r w:rsidR="001033D9">
          <w:t>, t</w:t>
        </w:r>
      </w:ins>
      <w:del w:id="261" w:author="andrija.vidosavljevic@recherche.enac.fr" w:date="2021-11-30T11:57:00Z">
        <w:r w:rsidR="00E91E65" w:rsidRPr="0019567E" w:rsidDel="001033D9">
          <w:delText>T</w:delText>
        </w:r>
      </w:del>
      <w:r w:rsidR="00E91E65" w:rsidRPr="0019567E">
        <w:t>here will be two aircraft types simulated</w:t>
      </w:r>
      <w:del w:id="262" w:author="andrija.vidosavljevic@recherche.enac.fr" w:date="2021-11-30T11:58:00Z">
        <w:r w:rsidR="00E91E65" w:rsidRPr="0019567E" w:rsidDel="007B6208">
          <w:delText xml:space="preserve"> within the traffic scenarios</w:delText>
        </w:r>
      </w:del>
      <w:r w:rsidR="00C96B33" w:rsidRPr="0019567E">
        <w:t>, mainly differentiated by their maximum (cruise) speed</w:t>
      </w:r>
      <w:ins w:id="263" w:author="andrija.vidosavljevic@recherche.enac.fr" w:date="2021-11-30T11:56:00Z">
        <w:r w:rsidR="00D87679">
          <w:t xml:space="preserve">: </w:t>
        </w:r>
      </w:ins>
      <w:r w:rsidR="000D7895" w:rsidRPr="0019567E">
        <w:t xml:space="preserve"> </w:t>
      </w:r>
      <w:del w:id="264" w:author="andrija.vidosavljevic@recherche.enac.fr" w:date="2021-11-30T11:56:00Z">
        <w:r w:rsidR="000D7895" w:rsidRPr="0019567E" w:rsidDel="00D87679">
          <w:delText>(</w:delText>
        </w:r>
      </w:del>
      <w:r w:rsidR="000D7895" w:rsidRPr="0019567E">
        <w:t>20,</w:t>
      </w:r>
      <w:ins w:id="265" w:author="andrija.vidosavljevic@recherche.enac.fr" w:date="2021-11-30T11:56:00Z">
        <w:r w:rsidR="00D87679">
          <w:t xml:space="preserve"> and</w:t>
        </w:r>
      </w:ins>
      <w:r w:rsidR="000D7895" w:rsidRPr="0019567E">
        <w:t xml:space="preserve"> 30 kts</w:t>
      </w:r>
      <w:del w:id="266" w:author="andrija.vidosavljevic@recherche.enac.fr" w:date="2021-11-30T11:56:00Z">
        <w:r w:rsidR="000D7895" w:rsidRPr="0019567E" w:rsidDel="00D87679">
          <w:delText>)</w:delText>
        </w:r>
      </w:del>
      <w:r w:rsidR="000D7895" w:rsidRPr="0019567E">
        <w:t>. Both</w:t>
      </w:r>
      <w:r w:rsidR="000D24AA" w:rsidRPr="0019567E">
        <w:t xml:space="preserve"> types</w:t>
      </w:r>
      <w:r w:rsidR="000D7895" w:rsidRPr="0019567E">
        <w:t xml:space="preserve"> </w:t>
      </w:r>
      <w:r w:rsidR="00D92545">
        <w:t>of</w:t>
      </w:r>
      <w:r w:rsidR="000D7895" w:rsidRPr="0019567E">
        <w:t xml:space="preserve"> aircraft </w:t>
      </w:r>
      <w:proofErr w:type="gramStart"/>
      <w:r w:rsidR="000D7895" w:rsidRPr="0019567E">
        <w:t>have the ability to</w:t>
      </w:r>
      <w:proofErr w:type="gramEnd"/>
      <w:r w:rsidR="000D7895" w:rsidRPr="0019567E">
        <w:t xml:space="preserve"> hover</w:t>
      </w:r>
      <w:r w:rsidR="000D24AA" w:rsidRPr="0019567E">
        <w:t xml:space="preserve">, as it facilitates the navigation of constrained airspace. </w:t>
      </w:r>
      <w:r w:rsidR="003D4813" w:rsidRPr="0019567E">
        <w:t xml:space="preserve">The two aircraft will be represented in equal proportion throughout the scenarios. </w:t>
      </w:r>
    </w:p>
    <w:p w14:paraId="738E2DEA" w14:textId="55CB4D4B" w:rsidR="00B26B50" w:rsidRPr="0019567E" w:rsidRDefault="00B26B50" w:rsidP="00B26B50">
      <w:pPr>
        <w:pStyle w:val="Heading2"/>
      </w:pPr>
      <w:bookmarkStart w:id="267" w:name="_Toc89241798"/>
      <w:r w:rsidRPr="0019567E">
        <w:t>Uncertainties</w:t>
      </w:r>
      <w:bookmarkEnd w:id="267"/>
    </w:p>
    <w:p w14:paraId="736128E2" w14:textId="5185E8C7" w:rsidR="001E29C2" w:rsidRPr="0019567E" w:rsidRDefault="00063ABA" w:rsidP="001E29C2">
      <w:pPr>
        <w:pStyle w:val="BodyText"/>
      </w:pPr>
      <w:r w:rsidRPr="0019567E">
        <w:t>The inclusion of uncertainties is required</w:t>
      </w:r>
      <w:ins w:id="268" w:author="andrija.vidosavljevic@recherche.enac.fr" w:date="2021-11-30T11:58:00Z">
        <w:r w:rsidR="00EA50D0">
          <w:t xml:space="preserve">: firstly, </w:t>
        </w:r>
      </w:ins>
      <w:ins w:id="269" w:author="andrija.vidosavljevic@recherche.enac.fr" w:date="2021-11-30T12:01:00Z">
        <w:r w:rsidR="006578F0">
          <w:t xml:space="preserve">for the realism of the </w:t>
        </w:r>
        <w:r w:rsidR="00EE5B34">
          <w:t xml:space="preserve">simulation, and secondly, </w:t>
        </w:r>
      </w:ins>
      <w:del w:id="270" w:author="andrija.vidosavljevic@recherche.enac.fr" w:date="2021-11-30T12:01:00Z">
        <w:r w:rsidRPr="0019567E" w:rsidDel="00894CB3">
          <w:delText xml:space="preserve"> in order </w:delText>
        </w:r>
      </w:del>
      <w:r w:rsidRPr="0019567E">
        <w:t xml:space="preserve">to </w:t>
      </w:r>
      <w:del w:id="271" w:author="andrija.vidosavljevic@recherche.enac.fr" w:date="2021-11-30T12:01:00Z">
        <w:r w:rsidRPr="0019567E" w:rsidDel="0033169C">
          <w:delText xml:space="preserve">create a realistic setup for </w:delText>
        </w:r>
      </w:del>
      <w:r w:rsidRPr="0019567E">
        <w:t>test</w:t>
      </w:r>
      <w:del w:id="272" w:author="andrija.vidosavljevic@recherche.enac.fr" w:date="2021-11-30T12:01:00Z">
        <w:r w:rsidRPr="0019567E" w:rsidDel="0033169C">
          <w:delText>ing</w:delText>
        </w:r>
      </w:del>
      <w:r w:rsidRPr="0019567E">
        <w:t xml:space="preserve"> the robustness of strategi</w:t>
      </w:r>
      <w:ins w:id="273" w:author="andrija.vidosavljevic@recherche.enac.fr" w:date="2021-11-30T12:03:00Z">
        <w:r w:rsidR="009F218F">
          <w:t>es</w:t>
        </w:r>
      </w:ins>
      <w:del w:id="274" w:author="andrija.vidosavljevic@recherche.enac.fr" w:date="2021-11-30T12:03:00Z">
        <w:r w:rsidRPr="0019567E" w:rsidDel="009F218F">
          <w:delText>c</w:delText>
        </w:r>
      </w:del>
      <w:r w:rsidRPr="0019567E">
        <w:t xml:space="preserve"> </w:t>
      </w:r>
      <w:ins w:id="275" w:author="andrija.vidosavljevic@recherche.enac.fr" w:date="2021-11-30T12:03:00Z">
        <w:r w:rsidR="009F218F">
          <w:t xml:space="preserve">for the </w:t>
        </w:r>
      </w:ins>
      <w:r w:rsidRPr="0019567E">
        <w:t xml:space="preserve">separation </w:t>
      </w:r>
      <w:del w:id="276" w:author="Joost Ellerbroek - LR" w:date="2021-11-30T15:55:00Z">
        <w:r w:rsidRPr="0019567E" w:rsidDel="00DD47DA">
          <w:delText>me</w:delText>
        </w:r>
      </w:del>
      <w:ins w:id="277" w:author="andrija.vidosavljevic@recherche.enac.fr" w:date="2021-11-30T12:03:00Z">
        <w:del w:id="278" w:author="Joost Ellerbroek - LR" w:date="2021-11-30T15:55:00Z">
          <w:r w:rsidR="009F218F" w:rsidDel="00DD47DA">
            <w:delText>nagement</w:delText>
          </w:r>
        </w:del>
      </w:ins>
      <w:ins w:id="279" w:author="Joost Ellerbroek - LR" w:date="2021-11-30T15:55:00Z">
        <w:r w:rsidR="00DD47DA" w:rsidRPr="0019567E">
          <w:t>ma</w:t>
        </w:r>
        <w:r w:rsidR="00DD47DA">
          <w:t>nagement</w:t>
        </w:r>
      </w:ins>
      <w:del w:id="280" w:author="andrija.vidosavljevic@recherche.enac.fr" w:date="2021-11-30T12:03:00Z">
        <w:r w:rsidRPr="0019567E" w:rsidDel="009F218F">
          <w:delText>thods</w:delText>
        </w:r>
      </w:del>
      <w:r w:rsidRPr="0019567E">
        <w:t xml:space="preserve">. </w:t>
      </w:r>
      <w:r w:rsidR="00CE58F9" w:rsidRPr="0019567E">
        <w:t>The following section presents the uncertainties used within the Metropolis 2 simulation traffic scenarios.</w:t>
      </w:r>
      <w:del w:id="281" w:author="andrija.vidosavljevic@recherche.enac.fr" w:date="2021-11-30T12:02:00Z">
        <w:r w:rsidR="00CE58F9" w:rsidRPr="0019567E" w:rsidDel="00904854">
          <w:delText xml:space="preserve"> </w:delText>
        </w:r>
      </w:del>
      <w:r w:rsidR="00CE58F9" w:rsidRPr="0019567E">
        <w:t xml:space="preserve"> </w:t>
      </w:r>
    </w:p>
    <w:p w14:paraId="31B60F11" w14:textId="27AF5EAD" w:rsidR="00475F8C" w:rsidRPr="0019567E" w:rsidRDefault="00475F8C" w:rsidP="002D0916">
      <w:pPr>
        <w:pStyle w:val="Heading3"/>
      </w:pPr>
      <w:r w:rsidRPr="0019567E">
        <w:t>Wind</w:t>
      </w:r>
    </w:p>
    <w:p w14:paraId="0DCFE75F" w14:textId="5A3CEEEE" w:rsidR="002F4896" w:rsidRPr="0019567E" w:rsidRDefault="002F4896" w:rsidP="002F4896">
      <w:pPr>
        <w:pStyle w:val="BodyText"/>
      </w:pPr>
      <w:r w:rsidRPr="0019567E">
        <w:t xml:space="preserve">Within the Metropolis 2 project, wind is </w:t>
      </w:r>
      <w:r w:rsidR="006D76EB" w:rsidRPr="0019567E">
        <w:t>modelled as uncertainty in aircraft velocity</w:t>
      </w:r>
      <w:r w:rsidR="00E9328C" w:rsidRPr="0019567E">
        <w:t xml:space="preserve"> </w:t>
      </w:r>
      <w:proofErr w:type="gramStart"/>
      <w:r w:rsidR="00E9328C" w:rsidRPr="0019567E">
        <w:t>in order to</w:t>
      </w:r>
      <w:proofErr w:type="gramEnd"/>
      <w:r w:rsidR="00E9328C" w:rsidRPr="0019567E">
        <w:t xml:space="preserve"> </w:t>
      </w:r>
      <w:r w:rsidR="006D5206" w:rsidRPr="0019567E">
        <w:t xml:space="preserve">test the robustness of the </w:t>
      </w:r>
      <w:r w:rsidR="00E36B1D" w:rsidRPr="0019567E">
        <w:t xml:space="preserve">used </w:t>
      </w:r>
      <w:r w:rsidR="006D5206" w:rsidRPr="0019567E">
        <w:t xml:space="preserve">strategic </w:t>
      </w:r>
      <w:r w:rsidR="001D015E" w:rsidRPr="0019567E">
        <w:t xml:space="preserve">and tactical deconfliction methods. </w:t>
      </w:r>
      <w:r w:rsidR="00733369" w:rsidRPr="0019567E">
        <w:t xml:space="preserve">Thus, the real wind vector will be projected </w:t>
      </w:r>
      <w:r w:rsidR="00FB4F10" w:rsidRPr="0019567E">
        <w:t xml:space="preserve">onto the direction of travel of aircraft, </w:t>
      </w:r>
      <w:r w:rsidR="00340DD8" w:rsidRPr="0019567E">
        <w:t xml:space="preserve">eliminating </w:t>
      </w:r>
      <w:r w:rsidR="00AC333B" w:rsidRPr="0019567E">
        <w:t xml:space="preserve">drift due to wind. </w:t>
      </w:r>
      <w:ins w:id="282" w:author="andrija.vidosavljevic@recherche.enac.fr" w:date="2021-11-30T12:04:00Z">
        <w:r w:rsidR="00EC3496">
          <w:t xml:space="preserve">This assumption is made, since </w:t>
        </w:r>
      </w:ins>
      <w:del w:id="283" w:author="andrija.vidosavljevic@recherche.enac.fr" w:date="2021-11-30T12:04:00Z">
        <w:r w:rsidR="00AC333B" w:rsidRPr="0019567E" w:rsidDel="00EC3496">
          <w:delText xml:space="preserve">While </w:delText>
        </w:r>
      </w:del>
      <w:r w:rsidR="00AC333B" w:rsidRPr="0019567E">
        <w:t>the latter would probably be an issue</w:t>
      </w:r>
      <w:r w:rsidR="001E29C2" w:rsidRPr="0019567E">
        <w:t xml:space="preserve"> if small UAVs would be used for urban operations, </w:t>
      </w:r>
      <w:ins w:id="284" w:author="andrija.vidosavljevic@recherche.enac.fr" w:date="2021-11-30T12:04:00Z">
        <w:r w:rsidR="001B2E40">
          <w:t>an</w:t>
        </w:r>
      </w:ins>
      <w:ins w:id="285" w:author="andrija.vidosavljevic@recherche.enac.fr" w:date="2021-11-30T12:05:00Z">
        <w:r w:rsidR="001B2E40">
          <w:t xml:space="preserve">d such </w:t>
        </w:r>
        <w:r w:rsidR="003120BE">
          <w:t xml:space="preserve">situation </w:t>
        </w:r>
        <w:r w:rsidR="00413D22">
          <w:t xml:space="preserve">would be managed </w:t>
        </w:r>
        <w:r w:rsidR="00F25858">
          <w:t xml:space="preserve">with airspace rules that </w:t>
        </w:r>
      </w:ins>
      <w:del w:id="286" w:author="andrija.vidosavljevic@recherche.enac.fr" w:date="2021-11-30T12:05:00Z">
        <w:r w:rsidR="001E29C2" w:rsidRPr="0019567E" w:rsidDel="00F25858">
          <w:delText xml:space="preserve">it </w:delText>
        </w:r>
      </w:del>
      <w:r w:rsidR="001E29C2" w:rsidRPr="0019567E">
        <w:t xml:space="preserve">is beyond the scope of the Metropolis 2 project. </w:t>
      </w:r>
    </w:p>
    <w:p w14:paraId="190382D3" w14:textId="77777777" w:rsidR="001E29C2" w:rsidRPr="0019567E" w:rsidRDefault="00AC333B" w:rsidP="001E29C2">
      <w:pPr>
        <w:pStyle w:val="BodyText"/>
        <w:keepNext/>
        <w:jc w:val="center"/>
      </w:pPr>
      <w:r w:rsidRPr="0019567E">
        <w:rPr>
          <w:noProof/>
        </w:rPr>
        <w:lastRenderedPageBreak/>
        <w:drawing>
          <wp:inline distT="0" distB="0" distL="0" distR="0" wp14:anchorId="6C5FC723" wp14:editId="5AAD52E7">
            <wp:extent cx="3554482" cy="3571875"/>
            <wp:effectExtent l="0" t="0" r="8255" b="0"/>
            <wp:docPr id="16" name="Picture 16" descr="A picture containing shape&#10;&#10;Description automatically generated">
              <a:extLst xmlns:a="http://schemas.openxmlformats.org/drawingml/2006/main">
                <a:ext uri="{FF2B5EF4-FFF2-40B4-BE49-F238E27FC236}">
                  <a16:creationId xmlns:a16="http://schemas.microsoft.com/office/drawing/2014/main" id="{80A3DF38-6FF1-450E-A08E-30914F28CB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hape&#10;&#10;Description automatically generated">
                      <a:extLst>
                        <a:ext uri="{FF2B5EF4-FFF2-40B4-BE49-F238E27FC236}">
                          <a16:creationId xmlns:a16="http://schemas.microsoft.com/office/drawing/2014/main" id="{80A3DF38-6FF1-450E-A08E-30914F28CB7E}"/>
                        </a:ext>
                      </a:extLst>
                    </pic:cNvPr>
                    <pic:cNvPicPr>
                      <a:picLocks noChangeAspect="1"/>
                    </pic:cNvPicPr>
                  </pic:nvPicPr>
                  <pic:blipFill>
                    <a:blip r:embed="rId22" cstate="screen">
                      <a:extLst>
                        <a:ext uri="{28A0092B-C50C-407E-A947-70E740481C1C}">
                          <a14:useLocalDpi xmlns:a14="http://schemas.microsoft.com/office/drawing/2010/main" val="0"/>
                        </a:ext>
                      </a:extLst>
                    </a:blip>
                    <a:stretch>
                      <a:fillRect/>
                    </a:stretch>
                  </pic:blipFill>
                  <pic:spPr>
                    <a:xfrm>
                      <a:off x="0" y="0"/>
                      <a:ext cx="3556397" cy="3573800"/>
                    </a:xfrm>
                    <a:prstGeom prst="rect">
                      <a:avLst/>
                    </a:prstGeom>
                  </pic:spPr>
                </pic:pic>
              </a:graphicData>
            </a:graphic>
          </wp:inline>
        </w:drawing>
      </w:r>
    </w:p>
    <w:p w14:paraId="1E3B6503" w14:textId="138A8C01" w:rsidR="00FB4F10" w:rsidRPr="0019567E" w:rsidRDefault="001E29C2" w:rsidP="001E29C2">
      <w:pPr>
        <w:pStyle w:val="Caption"/>
        <w:jc w:val="center"/>
      </w:pPr>
      <w:bookmarkStart w:id="287" w:name="_Toc89241821"/>
      <w:r w:rsidRPr="0019567E">
        <w:t xml:space="preserve">Figure </w:t>
      </w:r>
      <w:r w:rsidRPr="0019567E">
        <w:fldChar w:fldCharType="begin"/>
      </w:r>
      <w:r w:rsidRPr="0019567E">
        <w:instrText xml:space="preserve"> SEQ Figure \* ARABIC </w:instrText>
      </w:r>
      <w:r w:rsidRPr="0019567E">
        <w:fldChar w:fldCharType="separate"/>
      </w:r>
      <w:r w:rsidR="00BB6BF7">
        <w:rPr>
          <w:noProof/>
        </w:rPr>
        <w:t>6</w:t>
      </w:r>
      <w:r w:rsidRPr="0019567E">
        <w:fldChar w:fldCharType="end"/>
      </w:r>
      <w:r w:rsidR="00F059E3">
        <w:t>.</w:t>
      </w:r>
      <w:r w:rsidRPr="0019567E">
        <w:t xml:space="preserve"> Constant wind vector within each simulation scenario, different between scenarios</w:t>
      </w:r>
      <w:bookmarkEnd w:id="287"/>
      <w:del w:id="288" w:author="andrija.vidosavljevic@recherche.enac.fr" w:date="2021-11-30T12:06:00Z">
        <w:r w:rsidRPr="0019567E" w:rsidDel="00545FF4">
          <w:delText>.</w:delText>
        </w:r>
      </w:del>
    </w:p>
    <w:p w14:paraId="62234989" w14:textId="350F4A5D" w:rsidR="00FB4F10" w:rsidRPr="0019567E" w:rsidRDefault="00FB4F10" w:rsidP="002F4896">
      <w:pPr>
        <w:pStyle w:val="BodyText"/>
      </w:pPr>
    </w:p>
    <w:p w14:paraId="38A6ACF8" w14:textId="77777777" w:rsidR="001E29C2" w:rsidRPr="0019567E" w:rsidRDefault="00AC333B" w:rsidP="001E29C2">
      <w:pPr>
        <w:pStyle w:val="BodyText"/>
        <w:keepNext/>
        <w:jc w:val="center"/>
      </w:pPr>
      <w:r w:rsidRPr="0019567E">
        <w:rPr>
          <w:noProof/>
        </w:rPr>
        <w:drawing>
          <wp:inline distT="0" distB="0" distL="0" distR="0" wp14:anchorId="7C90F026" wp14:editId="49E4A523">
            <wp:extent cx="3323702" cy="2352675"/>
            <wp:effectExtent l="0" t="0" r="0" b="0"/>
            <wp:docPr id="17" name="Picture 3" descr="A group of birds flying in the sky&#10;&#10;Description automatically generated with low confidence">
              <a:extLst xmlns:a="http://schemas.openxmlformats.org/drawingml/2006/main">
                <a:ext uri="{FF2B5EF4-FFF2-40B4-BE49-F238E27FC236}">
                  <a16:creationId xmlns:a16="http://schemas.microsoft.com/office/drawing/2014/main" id="{1D327E5C-3618-4692-86E4-C34FE3F295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group of birds flying in the sky&#10;&#10;Description automatically generated with low confidence">
                      <a:extLst>
                        <a:ext uri="{FF2B5EF4-FFF2-40B4-BE49-F238E27FC236}">
                          <a16:creationId xmlns:a16="http://schemas.microsoft.com/office/drawing/2014/main" id="{1D327E5C-3618-4692-86E4-C34FE3F295E7}"/>
                        </a:ext>
                      </a:extLst>
                    </pic:cNvPr>
                    <pic:cNvPicPr>
                      <a:picLocks noChangeAspect="1"/>
                    </pic:cNvPicPr>
                  </pic:nvPicPr>
                  <pic:blipFill>
                    <a:blip r:embed="rId23" cstate="screen">
                      <a:extLst>
                        <a:ext uri="{28A0092B-C50C-407E-A947-70E740481C1C}">
                          <a14:useLocalDpi xmlns:a14="http://schemas.microsoft.com/office/drawing/2010/main" val="0"/>
                        </a:ext>
                      </a:extLst>
                    </a:blip>
                    <a:stretch>
                      <a:fillRect/>
                    </a:stretch>
                  </pic:blipFill>
                  <pic:spPr>
                    <a:xfrm>
                      <a:off x="0" y="0"/>
                      <a:ext cx="3325267" cy="2353783"/>
                    </a:xfrm>
                    <a:prstGeom prst="rect">
                      <a:avLst/>
                    </a:prstGeom>
                  </pic:spPr>
                </pic:pic>
              </a:graphicData>
            </a:graphic>
          </wp:inline>
        </w:drawing>
      </w:r>
    </w:p>
    <w:p w14:paraId="62F8D8DC" w14:textId="282E4ECB" w:rsidR="00FB4F10" w:rsidRPr="0019567E" w:rsidRDefault="001E29C2" w:rsidP="001E29C2">
      <w:pPr>
        <w:pStyle w:val="Caption"/>
        <w:jc w:val="center"/>
      </w:pPr>
      <w:bookmarkStart w:id="289" w:name="_Toc89241822"/>
      <w:r w:rsidRPr="0019567E">
        <w:t xml:space="preserve">Figure </w:t>
      </w:r>
      <w:r w:rsidRPr="0019567E">
        <w:fldChar w:fldCharType="begin"/>
      </w:r>
      <w:r w:rsidRPr="0019567E">
        <w:instrText xml:space="preserve"> SEQ Figure \* ARABIC </w:instrText>
      </w:r>
      <w:r w:rsidRPr="0019567E">
        <w:fldChar w:fldCharType="separate"/>
      </w:r>
      <w:r w:rsidR="00BB6BF7">
        <w:rPr>
          <w:noProof/>
        </w:rPr>
        <w:t>7</w:t>
      </w:r>
      <w:r w:rsidRPr="0019567E">
        <w:fldChar w:fldCharType="end"/>
      </w:r>
      <w:r w:rsidR="00F059E3">
        <w:t>.</w:t>
      </w:r>
      <w:r w:rsidRPr="0019567E">
        <w:t xml:space="preserve"> Wind vector projected on direction of travel</w:t>
      </w:r>
      <w:bookmarkEnd w:id="289"/>
      <w:del w:id="290" w:author="andrija.vidosavljevic@recherche.enac.fr" w:date="2021-11-30T12:06:00Z">
        <w:r w:rsidRPr="0019567E" w:rsidDel="00545FF4">
          <w:delText>.</w:delText>
        </w:r>
      </w:del>
    </w:p>
    <w:p w14:paraId="37161D9F" w14:textId="534AC59F" w:rsidR="00475F8C" w:rsidRPr="0019567E" w:rsidRDefault="00475F8C" w:rsidP="002D0916">
      <w:pPr>
        <w:pStyle w:val="Heading3"/>
      </w:pPr>
      <w:r w:rsidRPr="0019567E">
        <w:t>Rogue aircraft</w:t>
      </w:r>
    </w:p>
    <w:p w14:paraId="768C4CC2" w14:textId="0BD81681" w:rsidR="00520A08" w:rsidRPr="00520A08" w:rsidRDefault="009A3BDC" w:rsidP="00EB6E96">
      <w:pPr>
        <w:rPr>
          <w:del w:id="291" w:author="Andrei Badea" w:date="2021-11-30T14:05:00Z"/>
        </w:rPr>
      </w:pPr>
      <w:r w:rsidRPr="0019567E">
        <w:t xml:space="preserve">Rogue aircraft </w:t>
      </w:r>
      <w:r w:rsidR="005177B1">
        <w:t xml:space="preserve">will be employed in the simulation </w:t>
      </w:r>
      <w:del w:id="292" w:author="andrija.vidosavljevic@recherche.enac.fr" w:date="2021-11-30T12:06:00Z">
        <w:r w:rsidR="005177B1" w:rsidDel="008D70DC">
          <w:delText xml:space="preserve">tests </w:delText>
        </w:r>
      </w:del>
      <w:r w:rsidR="005177B1">
        <w:t>to</w:t>
      </w:r>
      <w:r w:rsidRPr="0019567E">
        <w:t xml:space="preserve"> test the </w:t>
      </w:r>
      <w:r w:rsidR="005177B1">
        <w:t xml:space="preserve">robustness of the </w:t>
      </w:r>
      <w:r w:rsidRPr="0019567E">
        <w:t xml:space="preserve">tactical separation methods used by the </w:t>
      </w:r>
      <w:r w:rsidR="005177B1">
        <w:t>three concepts</w:t>
      </w:r>
      <w:r w:rsidRPr="0019567E">
        <w:t xml:space="preserve">. These are aircraft that do not obey any commands and do not </w:t>
      </w:r>
      <w:r w:rsidR="006150EE" w:rsidRPr="0019567E">
        <w:t>follow the airspace rules of the concept. They do, however, follow the street network</w:t>
      </w:r>
      <w:r w:rsidR="000960BF" w:rsidRPr="0019567E">
        <w:t xml:space="preserve">. </w:t>
      </w:r>
    </w:p>
    <w:p w14:paraId="3670990F" w14:textId="77777777" w:rsidR="00EB6E96" w:rsidRPr="0019567E" w:rsidRDefault="00EB6E96">
      <w:pPr>
        <w:rPr>
          <w:ins w:id="293" w:author="Joost Ellerbroek - LR" w:date="2021-11-30T15:56:00Z"/>
        </w:rPr>
        <w:pPrChange w:id="294" w:author="Joost Ellerbroek - LR" w:date="2021-11-30T15:56:00Z">
          <w:pPr>
            <w:pStyle w:val="BodyText"/>
          </w:pPr>
        </w:pPrChange>
      </w:pPr>
    </w:p>
    <w:p w14:paraId="5E98BD47" w14:textId="687EBB43" w:rsidR="000E5A26" w:rsidRPr="0019567E" w:rsidDel="00DE3141" w:rsidRDefault="00F87917">
      <w:pPr>
        <w:pStyle w:val="Heading2"/>
        <w:rPr>
          <w:del w:id="295" w:author="Andrei Badea" w:date="2021-11-30T14:04:00Z"/>
        </w:rPr>
        <w:pPrChange w:id="296" w:author="Joost Ellerbroek - LR" w:date="2021-11-30T15:56:00Z">
          <w:pPr>
            <w:pStyle w:val="BodyText"/>
          </w:pPr>
        </w:pPrChange>
      </w:pPr>
      <w:del w:id="297" w:author="Andrei Badea" w:date="2021-11-30T14:04:00Z">
        <w:r w:rsidRPr="0019567E" w:rsidDel="00A12F01">
          <w:lastRenderedPageBreak/>
          <w:delText xml:space="preserve">  </w:delText>
        </w:r>
        <w:bookmarkStart w:id="298" w:name="_Toc89179496"/>
        <w:bookmarkStart w:id="299" w:name="_Toc89183770"/>
        <w:bookmarkStart w:id="300" w:name="_Toc89194826"/>
        <w:bookmarkStart w:id="301" w:name="_Toc89241799"/>
        <w:bookmarkEnd w:id="298"/>
        <w:bookmarkEnd w:id="299"/>
        <w:bookmarkEnd w:id="300"/>
        <w:bookmarkEnd w:id="301"/>
      </w:del>
    </w:p>
    <w:p w14:paraId="62040B7F" w14:textId="77777777" w:rsidR="00AA3896" w:rsidRDefault="00AA3896" w:rsidP="004B36B1">
      <w:pPr>
        <w:pStyle w:val="Heading2"/>
      </w:pPr>
      <w:bookmarkStart w:id="302" w:name="_Toc88822162"/>
      <w:bookmarkStart w:id="303" w:name="_Toc89241800"/>
      <w:r w:rsidRPr="0019567E">
        <w:t>Baseline scenarios</w:t>
      </w:r>
      <w:bookmarkEnd w:id="302"/>
      <w:bookmarkEnd w:id="303"/>
    </w:p>
    <w:p w14:paraId="4299DDF5" w14:textId="49068EFD" w:rsidR="00022988" w:rsidRDefault="00AA3896" w:rsidP="00AA3896">
      <w:pPr>
        <w:pStyle w:val="BodyText"/>
      </w:pPr>
      <w:r>
        <w:t>Several baseline scenarios will also be simulated, with the purpose of providing unbiased data for comparison. They will be metric dependent and will attempt to create ideal conditions for drones. These scenarios will also help with studying the effect of individual components of the concepts on the metrics</w:t>
      </w:r>
      <w:r w:rsidR="009B5C24">
        <w:t xml:space="preserve">. </w:t>
      </w:r>
      <w:r w:rsidR="00022988">
        <w:t>The following situations will be simulated</w:t>
      </w:r>
      <w:r w:rsidR="00DF70E5">
        <w:t xml:space="preserve"> for each concept</w:t>
      </w:r>
      <w:r w:rsidR="008E42B6">
        <w:t>, where applicable</w:t>
      </w:r>
      <w:del w:id="304" w:author="Andrei Badea" w:date="2021-11-30T16:27:00Z">
        <w:r w:rsidR="00022988" w:rsidDel="00DF70E5">
          <w:delText>:</w:delText>
        </w:r>
      </w:del>
    </w:p>
    <w:p w14:paraId="6D5035A3" w14:textId="7B549284" w:rsidR="00022988" w:rsidRDefault="008E42B6" w:rsidP="00022988">
      <w:pPr>
        <w:pStyle w:val="BodyText"/>
        <w:numPr>
          <w:ilvl w:val="0"/>
          <w:numId w:val="28"/>
        </w:numPr>
      </w:pPr>
      <w:r>
        <w:t>Conflict resolution off</w:t>
      </w:r>
      <w:r w:rsidR="0073446E">
        <w:t xml:space="preserve"> (strategic and tactical</w:t>
      </w:r>
      <w:proofErr w:type="gramStart"/>
      <w:r w:rsidR="0073446E">
        <w:t>)</w:t>
      </w:r>
      <w:r>
        <w:t>;</w:t>
      </w:r>
      <w:proofErr w:type="gramEnd"/>
    </w:p>
    <w:p w14:paraId="263E527F" w14:textId="70A99D11" w:rsidR="008E42B6" w:rsidRDefault="0055487F" w:rsidP="00022988">
      <w:pPr>
        <w:pStyle w:val="BodyText"/>
        <w:numPr>
          <w:ilvl w:val="0"/>
          <w:numId w:val="28"/>
        </w:numPr>
      </w:pPr>
      <w:r>
        <w:t>Strategic</w:t>
      </w:r>
      <w:r w:rsidR="00CC3DE2">
        <w:t xml:space="preserve"> deconfliction </w:t>
      </w:r>
      <w:proofErr w:type="gramStart"/>
      <w:r w:rsidR="00CC3DE2">
        <w:t>only;</w:t>
      </w:r>
      <w:proofErr w:type="gramEnd"/>
    </w:p>
    <w:p w14:paraId="1B890128" w14:textId="148D3019" w:rsidR="00100105" w:rsidRDefault="00C90A48" w:rsidP="00022988">
      <w:pPr>
        <w:pStyle w:val="BodyText"/>
        <w:numPr>
          <w:ilvl w:val="0"/>
          <w:numId w:val="28"/>
        </w:numPr>
      </w:pPr>
      <w:r>
        <w:t>Conflict resolution off</w:t>
      </w:r>
      <w:r w:rsidR="00C7788A">
        <w:t xml:space="preserve">, with </w:t>
      </w:r>
      <w:proofErr w:type="gramStart"/>
      <w:r w:rsidR="00C7788A">
        <w:t>wind;</w:t>
      </w:r>
      <w:proofErr w:type="gramEnd"/>
    </w:p>
    <w:p w14:paraId="1C300371" w14:textId="4EAB9BEA" w:rsidR="007F1120" w:rsidRPr="00555424" w:rsidRDefault="00C90A48" w:rsidP="007F1120">
      <w:pPr>
        <w:pStyle w:val="BodyText"/>
        <w:numPr>
          <w:ilvl w:val="0"/>
          <w:numId w:val="28"/>
        </w:numPr>
      </w:pPr>
      <w:r>
        <w:t>Conflict resolution off</w:t>
      </w:r>
      <w:r w:rsidR="007F1120">
        <w:t>, with rogue aircraft.</w:t>
      </w:r>
    </w:p>
    <w:p w14:paraId="5CA5CCDF" w14:textId="77777777" w:rsidR="00AA3896" w:rsidRDefault="00AA3896" w:rsidP="00AA3896">
      <w:pPr>
        <w:pStyle w:val="Heading2"/>
      </w:pPr>
      <w:bookmarkStart w:id="305" w:name="_Toc88822163"/>
      <w:bookmarkStart w:id="306" w:name="_Toc89241801"/>
      <w:r w:rsidRPr="0019567E">
        <w:t>Scenario overview</w:t>
      </w:r>
      <w:bookmarkEnd w:id="305"/>
      <w:bookmarkEnd w:id="306"/>
    </w:p>
    <w:p w14:paraId="5FB172C2" w14:textId="77777777" w:rsidR="00AA3896" w:rsidRDefault="00AA3896" w:rsidP="00AA3896">
      <w:pPr>
        <w:pStyle w:val="BodyText"/>
      </w:pPr>
      <w:r>
        <w:t xml:space="preserve">The following section presents an overview of the independent variables and the scenarios resulting from them, as well as the experiment matrix. </w:t>
      </w:r>
    </w:p>
    <w:p w14:paraId="358C5DF6" w14:textId="77777777" w:rsidR="00AA3896" w:rsidRDefault="00AA3896" w:rsidP="002D0916">
      <w:pPr>
        <w:pStyle w:val="Heading3"/>
      </w:pPr>
      <w:r>
        <w:t>Independent variables</w:t>
      </w:r>
    </w:p>
    <w:p w14:paraId="64FD65E8" w14:textId="77777777" w:rsidR="00AA3896" w:rsidRDefault="00AA3896" w:rsidP="00AA3896">
      <w:pPr>
        <w:pStyle w:val="BodyText"/>
      </w:pPr>
      <w:r>
        <w:t>The following independent variables were selected for the Metropolis 2 project simulations:</w:t>
      </w:r>
    </w:p>
    <w:p w14:paraId="683B5051" w14:textId="1B674923" w:rsidR="00AA3896" w:rsidRDefault="00AA3896" w:rsidP="00AA3896">
      <w:pPr>
        <w:pStyle w:val="Heading4"/>
        <w:numPr>
          <w:ilvl w:val="0"/>
          <w:numId w:val="27"/>
        </w:numPr>
        <w:tabs>
          <w:tab w:val="num" w:pos="432"/>
        </w:tabs>
        <w:ind w:left="432" w:hanging="432"/>
      </w:pPr>
      <w:r>
        <w:t>Air</w:t>
      </w:r>
      <w:del w:id="307" w:author="Joost Ellerbroek - LR" w:date="2021-11-30T15:58:00Z">
        <w:r>
          <w:delText xml:space="preserve"> traffic </w:delText>
        </w:r>
      </w:del>
      <w:ins w:id="308" w:author="Joost Ellerbroek - LR" w:date="2021-11-30T15:58:00Z">
        <w:r w:rsidR="00146EFC">
          <w:t xml:space="preserve">space </w:t>
        </w:r>
      </w:ins>
      <w:r>
        <w:t>management concept</w:t>
      </w:r>
    </w:p>
    <w:p w14:paraId="468527DD" w14:textId="57634B45" w:rsidR="00AA3896" w:rsidRDefault="00AA3896" w:rsidP="00AA3896">
      <w:pPr>
        <w:pStyle w:val="BodyText"/>
        <w:ind w:left="720"/>
        <w:rPr>
          <w:lang w:eastAsia="en-GB"/>
        </w:rPr>
      </w:pPr>
      <w:r>
        <w:rPr>
          <w:lang w:eastAsia="en-GB"/>
        </w:rPr>
        <w:t xml:space="preserve">The main aim of the project, the concepts are divided into three: centralised (C), hybrid (H), and decentralised (D). </w:t>
      </w:r>
      <w:ins w:id="309" w:author="Joost Ellerbroek - LR" w:date="2021-11-30T15:58:00Z">
        <w:r w:rsidR="00F02C18">
          <w:rPr>
            <w:lang w:eastAsia="en-GB"/>
          </w:rPr>
          <w:t>For more information on these concepts</w:t>
        </w:r>
        <w:r w:rsidR="00A70338">
          <w:rPr>
            <w:lang w:eastAsia="en-GB"/>
          </w:rPr>
          <w:t>, see</w:t>
        </w:r>
        <w:r w:rsidR="00D55988">
          <w:rPr>
            <w:lang w:eastAsia="en-GB"/>
          </w:rPr>
          <w:t xml:space="preserve"> Metropolis 2 deliver</w:t>
        </w:r>
      </w:ins>
      <w:ins w:id="310" w:author="Joost Ellerbroek - LR" w:date="2021-11-30T15:59:00Z">
        <w:r w:rsidR="00D55988">
          <w:rPr>
            <w:lang w:eastAsia="en-GB"/>
          </w:rPr>
          <w:t>able D4.1: Concept Design Report.</w:t>
        </w:r>
      </w:ins>
    </w:p>
    <w:p w14:paraId="7D572D76" w14:textId="77777777" w:rsidR="00AA3896" w:rsidRDefault="00AA3896" w:rsidP="00AA3896">
      <w:pPr>
        <w:pStyle w:val="Heading4"/>
        <w:numPr>
          <w:ilvl w:val="0"/>
          <w:numId w:val="27"/>
        </w:numPr>
        <w:tabs>
          <w:tab w:val="num" w:pos="432"/>
        </w:tabs>
        <w:ind w:left="432" w:hanging="432"/>
      </w:pPr>
      <w:r>
        <w:t>Traffic demand level</w:t>
      </w:r>
    </w:p>
    <w:p w14:paraId="14780274" w14:textId="76F8E3F6" w:rsidR="00AA3896" w:rsidRDefault="00AA3896" w:rsidP="00AA3896">
      <w:pPr>
        <w:pStyle w:val="BodyText"/>
        <w:ind w:left="720"/>
        <w:rPr>
          <w:lang w:eastAsia="en-GB"/>
        </w:rPr>
      </w:pPr>
      <w:r>
        <w:rPr>
          <w:lang w:eastAsia="en-GB"/>
        </w:rPr>
        <w:t xml:space="preserve">As described in </w:t>
      </w:r>
      <w:r>
        <w:rPr>
          <w:lang w:eastAsia="en-GB"/>
        </w:rPr>
        <w:fldChar w:fldCharType="begin"/>
      </w:r>
      <w:r>
        <w:rPr>
          <w:lang w:eastAsia="en-GB"/>
        </w:rPr>
        <w:instrText xml:space="preserve"> REF _Ref87611219 \h </w:instrText>
      </w:r>
      <w:r>
        <w:rPr>
          <w:lang w:eastAsia="en-GB"/>
        </w:rPr>
      </w:r>
      <w:r>
        <w:rPr>
          <w:lang w:eastAsia="en-GB"/>
        </w:rPr>
        <w:fldChar w:fldCharType="separate"/>
      </w:r>
      <w:r w:rsidRPr="0019567E">
        <w:t xml:space="preserve">Table </w:t>
      </w:r>
      <w:r>
        <w:rPr>
          <w:noProof/>
        </w:rPr>
        <w:t>1</w:t>
      </w:r>
      <w:r>
        <w:rPr>
          <w:lang w:eastAsia="en-GB"/>
        </w:rPr>
        <w:fldChar w:fldCharType="end"/>
      </w:r>
      <w:r>
        <w:rPr>
          <w:lang w:eastAsia="en-GB"/>
        </w:rPr>
        <w:t>, five traffic demand (TD) levels will be simulated: very-low (VL), low (L), medium (M), high(H), and very-high (VH).</w:t>
      </w:r>
    </w:p>
    <w:p w14:paraId="5B02D5E9" w14:textId="77777777" w:rsidR="00AA3896" w:rsidRDefault="00AA3896" w:rsidP="00AA3896">
      <w:pPr>
        <w:pStyle w:val="Heading4"/>
        <w:numPr>
          <w:ilvl w:val="0"/>
          <w:numId w:val="27"/>
        </w:numPr>
        <w:tabs>
          <w:tab w:val="num" w:pos="432"/>
        </w:tabs>
        <w:ind w:left="432" w:hanging="432"/>
      </w:pPr>
      <w:r>
        <w:t>Mission mix</w:t>
      </w:r>
    </w:p>
    <w:p w14:paraId="16D52736" w14:textId="7FD11F0A" w:rsidR="00AA3896" w:rsidRDefault="00AA3896" w:rsidP="00AA3896">
      <w:pPr>
        <w:pStyle w:val="BodyText"/>
        <w:ind w:left="720"/>
        <w:rPr>
          <w:lang w:eastAsia="en-GB"/>
        </w:rPr>
      </w:pPr>
      <w:r>
        <w:rPr>
          <w:lang w:eastAsia="en-GB"/>
        </w:rPr>
        <w:t xml:space="preserve">The main two mission types, </w:t>
      </w:r>
      <w:proofErr w:type="gramStart"/>
      <w:r>
        <w:rPr>
          <w:lang w:eastAsia="en-GB"/>
        </w:rPr>
        <w:t>parcel</w:t>
      </w:r>
      <w:proofErr w:type="gramEnd"/>
      <w:r>
        <w:rPr>
          <w:lang w:eastAsia="en-GB"/>
        </w:rPr>
        <w:t xml:space="preserve"> and food deliveries, will be varied in proportion to obtain different traffic mission mixes (TM), as shown in </w:t>
      </w:r>
      <w:r>
        <w:rPr>
          <w:lang w:eastAsia="en-GB"/>
        </w:rPr>
        <w:fldChar w:fldCharType="begin"/>
      </w:r>
      <w:r>
        <w:rPr>
          <w:lang w:eastAsia="en-GB"/>
        </w:rPr>
        <w:instrText xml:space="preserve"> REF _Ref89172016 \h </w:instrText>
      </w:r>
      <w:r>
        <w:rPr>
          <w:lang w:eastAsia="en-GB"/>
        </w:rPr>
      </w:r>
      <w:r>
        <w:rPr>
          <w:lang w:eastAsia="en-GB"/>
        </w:rPr>
        <w:fldChar w:fldCharType="separate"/>
      </w:r>
      <w:r>
        <w:t xml:space="preserve">Table </w:t>
      </w:r>
      <w:r>
        <w:rPr>
          <w:noProof/>
        </w:rPr>
        <w:t>2</w:t>
      </w:r>
      <w:r>
        <w:rPr>
          <w:lang w:eastAsia="en-GB"/>
        </w:rPr>
        <w:fldChar w:fldCharType="end"/>
      </w:r>
      <w:r>
        <w:rPr>
          <w:lang w:eastAsia="en-GB"/>
        </w:rPr>
        <w:t>.</w:t>
      </w:r>
    </w:p>
    <w:p w14:paraId="0A4DF4BF" w14:textId="44414A89" w:rsidR="00AA3896" w:rsidRDefault="00AA3896" w:rsidP="00973D33">
      <w:pPr>
        <w:pStyle w:val="Caption"/>
        <w:keepNext/>
        <w:spacing w:before="360"/>
        <w:jc w:val="center"/>
      </w:pPr>
      <w:bookmarkStart w:id="311" w:name="_Ref89172016"/>
      <w:bookmarkStart w:id="312" w:name="_Toc89241814"/>
      <w:r>
        <w:t xml:space="preserve">Table </w:t>
      </w:r>
      <w:r>
        <w:fldChar w:fldCharType="begin"/>
      </w:r>
      <w:r>
        <w:instrText xml:space="preserve"> SEQ Table \* ARABIC </w:instrText>
      </w:r>
      <w:r>
        <w:fldChar w:fldCharType="separate"/>
      </w:r>
      <w:r>
        <w:rPr>
          <w:noProof/>
        </w:rPr>
        <w:t>2</w:t>
      </w:r>
      <w:r>
        <w:fldChar w:fldCharType="end"/>
      </w:r>
      <w:bookmarkEnd w:id="311"/>
      <w:r>
        <w:t>. Traffic mix proportions.</w:t>
      </w:r>
      <w:bookmarkEnd w:id="312"/>
    </w:p>
    <w:tbl>
      <w:tblPr>
        <w:tblW w:w="0" w:type="auto"/>
        <w:tblInd w:w="900" w:type="dxa"/>
        <w:tblBorders>
          <w:top w:val="single" w:sz="4" w:space="0" w:color="4E88C7"/>
          <w:left w:val="single" w:sz="4" w:space="0" w:color="4E88C7"/>
          <w:bottom w:val="single" w:sz="4" w:space="0" w:color="4E88C7"/>
          <w:right w:val="single" w:sz="4" w:space="0" w:color="4E88C7"/>
          <w:insideH w:val="single" w:sz="4" w:space="0" w:color="4E88C7"/>
          <w:insideV w:val="dotted" w:sz="4" w:space="0" w:color="4E88C7"/>
        </w:tblBorders>
        <w:tblLook w:val="04A0" w:firstRow="1" w:lastRow="0" w:firstColumn="1" w:lastColumn="0" w:noHBand="0" w:noVBand="1"/>
      </w:tblPr>
      <w:tblGrid>
        <w:gridCol w:w="1512"/>
        <w:gridCol w:w="1346"/>
        <w:gridCol w:w="1387"/>
        <w:gridCol w:w="1119"/>
        <w:gridCol w:w="1119"/>
        <w:gridCol w:w="1119"/>
      </w:tblGrid>
      <w:tr w:rsidR="00AA3896" w:rsidRPr="00983505" w14:paraId="64D053FF" w14:textId="77777777" w:rsidTr="00CE2D69">
        <w:trPr>
          <w:trHeight w:val="335"/>
        </w:trPr>
        <w:tc>
          <w:tcPr>
            <w:tcW w:w="1512" w:type="dxa"/>
            <w:tcBorders>
              <w:top w:val="dotted" w:sz="4" w:space="0" w:color="4E88C7"/>
              <w:left w:val="nil"/>
              <w:bottom w:val="dotted" w:sz="4" w:space="0" w:color="4E88C7"/>
              <w:right w:val="nil"/>
            </w:tcBorders>
            <w:shd w:val="clear" w:color="auto" w:fill="auto"/>
          </w:tcPr>
          <w:p w14:paraId="6BB30AB7" w14:textId="77777777" w:rsidR="00AA3896" w:rsidRPr="0019567E" w:rsidRDefault="00AA3896" w:rsidP="00CE2D69">
            <w:pPr>
              <w:pStyle w:val="TableData"/>
              <w:spacing w:line="259" w:lineRule="auto"/>
              <w:rPr>
                <w:b/>
                <w:bCs/>
              </w:rPr>
            </w:pPr>
            <w:r>
              <w:rPr>
                <w:b/>
                <w:bCs/>
              </w:rPr>
              <w:t>Mission type</w:t>
            </w:r>
          </w:p>
        </w:tc>
        <w:tc>
          <w:tcPr>
            <w:tcW w:w="1346" w:type="dxa"/>
            <w:tcBorders>
              <w:top w:val="dotted" w:sz="4" w:space="0" w:color="4E88C7"/>
              <w:left w:val="dotted" w:sz="4" w:space="0" w:color="4E88C7"/>
              <w:bottom w:val="dotted" w:sz="4" w:space="0" w:color="4E88C7"/>
              <w:right w:val="dotted" w:sz="4" w:space="0" w:color="4E88C7"/>
            </w:tcBorders>
            <w:shd w:val="clear" w:color="auto" w:fill="auto"/>
          </w:tcPr>
          <w:p w14:paraId="4EAF0BAF" w14:textId="77777777" w:rsidR="00AA3896" w:rsidRPr="00983505" w:rsidRDefault="00AA3896" w:rsidP="00CE2D69">
            <w:pPr>
              <w:pStyle w:val="TableData"/>
              <w:spacing w:line="259" w:lineRule="auto"/>
              <w:jc w:val="center"/>
              <w:rPr>
                <w:b/>
                <w:bCs/>
              </w:rPr>
            </w:pPr>
            <w:r w:rsidRPr="00983505">
              <w:rPr>
                <w:b/>
                <w:bCs/>
              </w:rPr>
              <w:t>Mix 1 (%)</w:t>
            </w:r>
          </w:p>
        </w:tc>
        <w:tc>
          <w:tcPr>
            <w:tcW w:w="1387" w:type="dxa"/>
            <w:tcBorders>
              <w:top w:val="dotted" w:sz="4" w:space="0" w:color="4E88C7"/>
              <w:left w:val="dotted" w:sz="4" w:space="0" w:color="4E88C7"/>
              <w:bottom w:val="dotted" w:sz="4" w:space="0" w:color="4E88C7"/>
              <w:right w:val="nil"/>
            </w:tcBorders>
            <w:shd w:val="clear" w:color="auto" w:fill="auto"/>
          </w:tcPr>
          <w:p w14:paraId="2C60267F" w14:textId="77777777" w:rsidR="00AA3896" w:rsidRPr="00983505" w:rsidRDefault="00AA3896" w:rsidP="00CE2D69">
            <w:pPr>
              <w:pStyle w:val="TableData"/>
              <w:jc w:val="center"/>
              <w:rPr>
                <w:b/>
                <w:bCs/>
              </w:rPr>
            </w:pPr>
            <w:r w:rsidRPr="00983505">
              <w:rPr>
                <w:b/>
                <w:bCs/>
              </w:rPr>
              <w:t>Mix 2 (%)</w:t>
            </w:r>
          </w:p>
        </w:tc>
        <w:tc>
          <w:tcPr>
            <w:tcW w:w="1119" w:type="dxa"/>
            <w:tcBorders>
              <w:top w:val="dotted" w:sz="4" w:space="0" w:color="4E88C7"/>
              <w:left w:val="dotted" w:sz="4" w:space="0" w:color="4E88C7"/>
              <w:bottom w:val="dotted" w:sz="4" w:space="0" w:color="4E88C7"/>
              <w:right w:val="nil"/>
            </w:tcBorders>
          </w:tcPr>
          <w:p w14:paraId="7FB19B84" w14:textId="77777777" w:rsidR="00AA3896" w:rsidRPr="00983505" w:rsidRDefault="00AA3896" w:rsidP="00CE2D69">
            <w:pPr>
              <w:pStyle w:val="TableData"/>
              <w:jc w:val="center"/>
              <w:rPr>
                <w:b/>
                <w:bCs/>
              </w:rPr>
            </w:pPr>
            <w:r w:rsidRPr="00983505">
              <w:rPr>
                <w:b/>
                <w:bCs/>
              </w:rPr>
              <w:t>Mix 3 (%)</w:t>
            </w:r>
          </w:p>
        </w:tc>
        <w:tc>
          <w:tcPr>
            <w:tcW w:w="1119" w:type="dxa"/>
            <w:tcBorders>
              <w:top w:val="dotted" w:sz="4" w:space="0" w:color="4E88C7"/>
              <w:left w:val="dotted" w:sz="4" w:space="0" w:color="4E88C7"/>
              <w:bottom w:val="dotted" w:sz="4" w:space="0" w:color="4E88C7"/>
              <w:right w:val="nil"/>
            </w:tcBorders>
          </w:tcPr>
          <w:p w14:paraId="5BA81ECC" w14:textId="77777777" w:rsidR="00AA3896" w:rsidRPr="00983505" w:rsidRDefault="00AA3896" w:rsidP="00CE2D69">
            <w:pPr>
              <w:pStyle w:val="TableData"/>
              <w:jc w:val="center"/>
              <w:rPr>
                <w:b/>
                <w:bCs/>
              </w:rPr>
            </w:pPr>
            <w:r w:rsidRPr="00983505">
              <w:rPr>
                <w:b/>
                <w:bCs/>
              </w:rPr>
              <w:t>Mix 4 (%)</w:t>
            </w:r>
          </w:p>
        </w:tc>
        <w:tc>
          <w:tcPr>
            <w:tcW w:w="1119" w:type="dxa"/>
            <w:tcBorders>
              <w:top w:val="dotted" w:sz="4" w:space="0" w:color="4E88C7"/>
              <w:left w:val="dotted" w:sz="4" w:space="0" w:color="4E88C7"/>
              <w:bottom w:val="dotted" w:sz="4" w:space="0" w:color="4E88C7"/>
              <w:right w:val="nil"/>
            </w:tcBorders>
          </w:tcPr>
          <w:p w14:paraId="5BB25E16" w14:textId="77777777" w:rsidR="00AA3896" w:rsidRPr="00983505" w:rsidRDefault="00AA3896" w:rsidP="00CE2D69">
            <w:pPr>
              <w:pStyle w:val="TableData"/>
              <w:jc w:val="center"/>
              <w:rPr>
                <w:b/>
                <w:bCs/>
              </w:rPr>
            </w:pPr>
            <w:r w:rsidRPr="00983505">
              <w:rPr>
                <w:b/>
                <w:bCs/>
              </w:rPr>
              <w:t>Mix 5 (%)</w:t>
            </w:r>
          </w:p>
        </w:tc>
      </w:tr>
      <w:tr w:rsidR="00AA3896" w:rsidRPr="0019567E" w14:paraId="552F5B76" w14:textId="77777777" w:rsidTr="00CE2D69">
        <w:trPr>
          <w:trHeight w:val="335"/>
        </w:trPr>
        <w:tc>
          <w:tcPr>
            <w:tcW w:w="1512" w:type="dxa"/>
            <w:tcBorders>
              <w:top w:val="dotted" w:sz="4" w:space="0" w:color="4E88C7"/>
              <w:left w:val="nil"/>
              <w:bottom w:val="dotted" w:sz="4" w:space="0" w:color="4E88C7"/>
              <w:right w:val="nil"/>
            </w:tcBorders>
            <w:shd w:val="clear" w:color="auto" w:fill="auto"/>
          </w:tcPr>
          <w:p w14:paraId="27334DF5" w14:textId="77777777" w:rsidR="00AA3896" w:rsidRPr="00983505" w:rsidRDefault="00AA3896" w:rsidP="00CE2D69">
            <w:pPr>
              <w:pStyle w:val="TableData"/>
              <w:rPr>
                <w:b/>
                <w:bCs/>
              </w:rPr>
            </w:pPr>
            <w:r w:rsidRPr="00983505">
              <w:rPr>
                <w:b/>
                <w:bCs/>
              </w:rPr>
              <w:t>Parcel delivery</w:t>
            </w:r>
          </w:p>
        </w:tc>
        <w:tc>
          <w:tcPr>
            <w:tcW w:w="1346" w:type="dxa"/>
            <w:tcBorders>
              <w:top w:val="dotted" w:sz="4" w:space="0" w:color="4E88C7"/>
              <w:left w:val="dotted" w:sz="4" w:space="0" w:color="4E88C7"/>
              <w:bottom w:val="dotted" w:sz="4" w:space="0" w:color="4E88C7"/>
              <w:right w:val="dotted" w:sz="4" w:space="0" w:color="4E88C7"/>
            </w:tcBorders>
            <w:shd w:val="clear" w:color="auto" w:fill="auto"/>
          </w:tcPr>
          <w:p w14:paraId="76426E31" w14:textId="77777777" w:rsidR="00AA3896" w:rsidRPr="0019567E" w:rsidRDefault="00AA3896" w:rsidP="00CE2D69">
            <w:pPr>
              <w:pStyle w:val="TableData"/>
              <w:spacing w:line="259" w:lineRule="auto"/>
              <w:jc w:val="center"/>
            </w:pPr>
            <w:r>
              <w:t>80</w:t>
            </w:r>
          </w:p>
        </w:tc>
        <w:tc>
          <w:tcPr>
            <w:tcW w:w="1387" w:type="dxa"/>
            <w:tcBorders>
              <w:top w:val="dotted" w:sz="4" w:space="0" w:color="4E88C7"/>
              <w:left w:val="dotted" w:sz="4" w:space="0" w:color="4E88C7"/>
              <w:bottom w:val="dotted" w:sz="4" w:space="0" w:color="4E88C7"/>
              <w:right w:val="nil"/>
            </w:tcBorders>
            <w:shd w:val="clear" w:color="auto" w:fill="auto"/>
          </w:tcPr>
          <w:p w14:paraId="6D8A44DC" w14:textId="77777777" w:rsidR="00AA3896" w:rsidRPr="0019567E" w:rsidRDefault="00AA3896" w:rsidP="00CE2D69">
            <w:pPr>
              <w:pStyle w:val="TableData"/>
              <w:jc w:val="center"/>
            </w:pPr>
            <w:r>
              <w:t>70</w:t>
            </w:r>
          </w:p>
        </w:tc>
        <w:tc>
          <w:tcPr>
            <w:tcW w:w="1119" w:type="dxa"/>
            <w:tcBorders>
              <w:top w:val="dotted" w:sz="4" w:space="0" w:color="4E88C7"/>
              <w:left w:val="dotted" w:sz="4" w:space="0" w:color="4E88C7"/>
              <w:bottom w:val="dotted" w:sz="4" w:space="0" w:color="4E88C7"/>
              <w:right w:val="nil"/>
            </w:tcBorders>
          </w:tcPr>
          <w:p w14:paraId="6C809DE3" w14:textId="77777777" w:rsidR="00AA3896" w:rsidRPr="0019567E" w:rsidRDefault="00AA3896" w:rsidP="00CE2D69">
            <w:pPr>
              <w:pStyle w:val="TableData"/>
              <w:jc w:val="center"/>
            </w:pPr>
            <w:r>
              <w:t>60</w:t>
            </w:r>
          </w:p>
        </w:tc>
        <w:tc>
          <w:tcPr>
            <w:tcW w:w="1119" w:type="dxa"/>
            <w:tcBorders>
              <w:top w:val="dotted" w:sz="4" w:space="0" w:color="4E88C7"/>
              <w:left w:val="dotted" w:sz="4" w:space="0" w:color="4E88C7"/>
              <w:bottom w:val="dotted" w:sz="4" w:space="0" w:color="4E88C7"/>
              <w:right w:val="nil"/>
            </w:tcBorders>
          </w:tcPr>
          <w:p w14:paraId="1D35F1F2" w14:textId="77777777" w:rsidR="00AA3896" w:rsidRPr="0019567E" w:rsidRDefault="00AA3896" w:rsidP="00CE2D69">
            <w:pPr>
              <w:pStyle w:val="TableData"/>
              <w:jc w:val="center"/>
            </w:pPr>
            <w:r>
              <w:t>50</w:t>
            </w:r>
          </w:p>
        </w:tc>
        <w:tc>
          <w:tcPr>
            <w:tcW w:w="1119" w:type="dxa"/>
            <w:tcBorders>
              <w:top w:val="dotted" w:sz="4" w:space="0" w:color="4E88C7"/>
              <w:left w:val="dotted" w:sz="4" w:space="0" w:color="4E88C7"/>
              <w:bottom w:val="dotted" w:sz="4" w:space="0" w:color="4E88C7"/>
              <w:right w:val="nil"/>
            </w:tcBorders>
          </w:tcPr>
          <w:p w14:paraId="398F9AB8" w14:textId="77777777" w:rsidR="00AA3896" w:rsidRPr="0019567E" w:rsidRDefault="00AA3896" w:rsidP="00CE2D69">
            <w:pPr>
              <w:pStyle w:val="TableData"/>
              <w:jc w:val="center"/>
            </w:pPr>
            <w:r>
              <w:t>40</w:t>
            </w:r>
          </w:p>
        </w:tc>
      </w:tr>
      <w:tr w:rsidR="00AA3896" w:rsidRPr="0019567E" w14:paraId="37E8E712" w14:textId="77777777" w:rsidTr="00CE2D69">
        <w:trPr>
          <w:trHeight w:val="327"/>
        </w:trPr>
        <w:tc>
          <w:tcPr>
            <w:tcW w:w="1512" w:type="dxa"/>
            <w:tcBorders>
              <w:top w:val="dotted" w:sz="4" w:space="0" w:color="4E88C7"/>
              <w:left w:val="nil"/>
              <w:bottom w:val="dotted" w:sz="4" w:space="0" w:color="4E88C7"/>
              <w:right w:val="nil"/>
            </w:tcBorders>
            <w:shd w:val="clear" w:color="auto" w:fill="auto"/>
          </w:tcPr>
          <w:p w14:paraId="14D496CF" w14:textId="77777777" w:rsidR="00AA3896" w:rsidRPr="00983505" w:rsidRDefault="00AA3896" w:rsidP="00CE2D69">
            <w:pPr>
              <w:pStyle w:val="TableData"/>
              <w:rPr>
                <w:b/>
                <w:bCs/>
              </w:rPr>
            </w:pPr>
            <w:r w:rsidRPr="00983505">
              <w:rPr>
                <w:b/>
                <w:bCs/>
              </w:rPr>
              <w:t>Food delivery</w:t>
            </w:r>
          </w:p>
        </w:tc>
        <w:tc>
          <w:tcPr>
            <w:tcW w:w="1346" w:type="dxa"/>
            <w:tcBorders>
              <w:top w:val="dotted" w:sz="4" w:space="0" w:color="4E88C7"/>
              <w:left w:val="dotted" w:sz="4" w:space="0" w:color="4E88C7"/>
              <w:bottom w:val="dotted" w:sz="4" w:space="0" w:color="4E88C7"/>
              <w:right w:val="dotted" w:sz="4" w:space="0" w:color="4E88C7"/>
            </w:tcBorders>
            <w:shd w:val="clear" w:color="auto" w:fill="auto"/>
          </w:tcPr>
          <w:p w14:paraId="3AAA4DFA" w14:textId="77777777" w:rsidR="00AA3896" w:rsidRPr="0019567E" w:rsidRDefault="00AA3896" w:rsidP="00CE2D69">
            <w:pPr>
              <w:pStyle w:val="TableData"/>
              <w:jc w:val="center"/>
            </w:pPr>
            <w:r>
              <w:t>20</w:t>
            </w:r>
          </w:p>
        </w:tc>
        <w:tc>
          <w:tcPr>
            <w:tcW w:w="1387" w:type="dxa"/>
            <w:tcBorders>
              <w:top w:val="dotted" w:sz="4" w:space="0" w:color="4E88C7"/>
              <w:left w:val="dotted" w:sz="4" w:space="0" w:color="4E88C7"/>
              <w:bottom w:val="dotted" w:sz="4" w:space="0" w:color="4E88C7"/>
              <w:right w:val="nil"/>
            </w:tcBorders>
            <w:shd w:val="clear" w:color="auto" w:fill="auto"/>
          </w:tcPr>
          <w:p w14:paraId="327E544D" w14:textId="77777777" w:rsidR="00AA3896" w:rsidRPr="0019567E" w:rsidRDefault="00AA3896" w:rsidP="00CE2D69">
            <w:pPr>
              <w:pStyle w:val="TableData"/>
              <w:jc w:val="center"/>
            </w:pPr>
            <w:r>
              <w:t>30</w:t>
            </w:r>
          </w:p>
        </w:tc>
        <w:tc>
          <w:tcPr>
            <w:tcW w:w="1119" w:type="dxa"/>
            <w:tcBorders>
              <w:top w:val="dotted" w:sz="4" w:space="0" w:color="4E88C7"/>
              <w:left w:val="dotted" w:sz="4" w:space="0" w:color="4E88C7"/>
              <w:bottom w:val="dotted" w:sz="4" w:space="0" w:color="4E88C7"/>
              <w:right w:val="nil"/>
            </w:tcBorders>
          </w:tcPr>
          <w:p w14:paraId="3374D7B4" w14:textId="77777777" w:rsidR="00AA3896" w:rsidRPr="0019567E" w:rsidRDefault="00AA3896" w:rsidP="00CE2D69">
            <w:pPr>
              <w:pStyle w:val="TableData"/>
              <w:jc w:val="center"/>
            </w:pPr>
            <w:r>
              <w:t>40</w:t>
            </w:r>
          </w:p>
        </w:tc>
        <w:tc>
          <w:tcPr>
            <w:tcW w:w="1119" w:type="dxa"/>
            <w:tcBorders>
              <w:top w:val="dotted" w:sz="4" w:space="0" w:color="4E88C7"/>
              <w:left w:val="dotted" w:sz="4" w:space="0" w:color="4E88C7"/>
              <w:bottom w:val="dotted" w:sz="4" w:space="0" w:color="4E88C7"/>
              <w:right w:val="nil"/>
            </w:tcBorders>
          </w:tcPr>
          <w:p w14:paraId="2483E40B" w14:textId="77777777" w:rsidR="00AA3896" w:rsidRPr="0019567E" w:rsidRDefault="00AA3896" w:rsidP="00CE2D69">
            <w:pPr>
              <w:pStyle w:val="TableData"/>
              <w:jc w:val="center"/>
            </w:pPr>
            <w:r>
              <w:t>50</w:t>
            </w:r>
          </w:p>
        </w:tc>
        <w:tc>
          <w:tcPr>
            <w:tcW w:w="1119" w:type="dxa"/>
            <w:tcBorders>
              <w:top w:val="dotted" w:sz="4" w:space="0" w:color="4E88C7"/>
              <w:left w:val="dotted" w:sz="4" w:space="0" w:color="4E88C7"/>
              <w:bottom w:val="dotted" w:sz="4" w:space="0" w:color="4E88C7"/>
              <w:right w:val="nil"/>
            </w:tcBorders>
          </w:tcPr>
          <w:p w14:paraId="72D030B1" w14:textId="77777777" w:rsidR="00AA3896" w:rsidRPr="0019567E" w:rsidRDefault="00AA3896" w:rsidP="00CE2D69">
            <w:pPr>
              <w:pStyle w:val="TableData"/>
              <w:jc w:val="center"/>
            </w:pPr>
            <w:r>
              <w:t>60</w:t>
            </w:r>
          </w:p>
        </w:tc>
      </w:tr>
    </w:tbl>
    <w:p w14:paraId="7CF55F3F" w14:textId="77777777" w:rsidR="00AA3896" w:rsidRDefault="00AA3896" w:rsidP="00AA3896">
      <w:pPr>
        <w:pStyle w:val="BodyText"/>
        <w:ind w:left="720"/>
        <w:rPr>
          <w:lang w:eastAsia="en-GB"/>
        </w:rPr>
      </w:pPr>
    </w:p>
    <w:p w14:paraId="6C53FF8D" w14:textId="77777777" w:rsidR="00AA3896" w:rsidRDefault="00AA3896" w:rsidP="00AA3896">
      <w:pPr>
        <w:pStyle w:val="Heading4"/>
        <w:numPr>
          <w:ilvl w:val="0"/>
          <w:numId w:val="27"/>
        </w:numPr>
        <w:tabs>
          <w:tab w:val="num" w:pos="432"/>
        </w:tabs>
        <w:ind w:left="432" w:hanging="432"/>
      </w:pPr>
      <w:r>
        <w:lastRenderedPageBreak/>
        <w:t>Wind</w:t>
      </w:r>
    </w:p>
    <w:p w14:paraId="6D7FB43D" w14:textId="77777777" w:rsidR="00AA3896" w:rsidRDefault="00AA3896" w:rsidP="00AA3896">
      <w:pPr>
        <w:pStyle w:val="BodyText"/>
        <w:ind w:left="720"/>
        <w:rPr>
          <w:lang w:eastAsia="en-GB"/>
        </w:rPr>
      </w:pPr>
      <w:r>
        <w:rPr>
          <w:lang w:eastAsia="en-GB"/>
        </w:rPr>
        <w:t>Just as with the mission mix, five wind scenarios will be used, from very-low to very-high. The exact wind levels will be set when preliminary simulation testing will be completed.</w:t>
      </w:r>
    </w:p>
    <w:p w14:paraId="57327747" w14:textId="77777777" w:rsidR="00AA3896" w:rsidRDefault="00AA3896" w:rsidP="00AA3896">
      <w:pPr>
        <w:pStyle w:val="Heading4"/>
        <w:numPr>
          <w:ilvl w:val="0"/>
          <w:numId w:val="27"/>
        </w:numPr>
        <w:tabs>
          <w:tab w:val="num" w:pos="432"/>
        </w:tabs>
        <w:ind w:left="432" w:hanging="432"/>
      </w:pPr>
      <w:r>
        <w:t>Rogue aircraft</w:t>
      </w:r>
    </w:p>
    <w:p w14:paraId="4616C705" w14:textId="77777777" w:rsidR="00AA3896" w:rsidRPr="001D76C6" w:rsidRDefault="00AA3896" w:rsidP="00AA3896">
      <w:pPr>
        <w:pStyle w:val="BodyText"/>
        <w:ind w:left="720"/>
        <w:rPr>
          <w:lang w:eastAsia="en-GB"/>
        </w:rPr>
      </w:pPr>
      <w:r>
        <w:rPr>
          <w:lang w:eastAsia="en-GB"/>
        </w:rPr>
        <w:t>The number of rogue aircraft will also be varied across give levels, from very-low to very-high. The levels will be set when preliminary simulation testing is complete.</w:t>
      </w:r>
    </w:p>
    <w:p w14:paraId="43A88914" w14:textId="77777777" w:rsidR="00AA3896" w:rsidRDefault="00AA3896" w:rsidP="002D0916">
      <w:pPr>
        <w:pStyle w:val="Heading3"/>
      </w:pPr>
      <w:r>
        <w:t>Experiment matrix</w:t>
      </w:r>
    </w:p>
    <w:p w14:paraId="339F8DC5" w14:textId="77777777" w:rsidR="00AA3896" w:rsidRPr="003D5087" w:rsidRDefault="00AA3896" w:rsidP="00AA3896">
      <w:pPr>
        <w:pStyle w:val="BodyText"/>
      </w:pPr>
      <w:r>
        <w:t xml:space="preserve">Considering the </w:t>
      </w:r>
      <w:proofErr w:type="gramStart"/>
      <w:r>
        <w:t>aforementioned independent</w:t>
      </w:r>
      <w:proofErr w:type="gramEnd"/>
      <w:r>
        <w:t xml:space="preserve"> variables, the experiment matrix of the Metropolis 2 project is presented below, with a total of 2475 simulation scenarios, as well as several baseline scenarios.</w:t>
      </w:r>
    </w:p>
    <w:p w14:paraId="0B0E9FAD" w14:textId="77777777" w:rsidR="00AA3896" w:rsidRDefault="00AA3896" w:rsidP="00AA3896">
      <w:pPr>
        <w:pStyle w:val="BodyText"/>
        <w:keepNext/>
      </w:pPr>
      <w:r>
        <w:rPr>
          <w:noProof/>
        </w:rPr>
        <w:drawing>
          <wp:inline distT="0" distB="0" distL="0" distR="0" wp14:anchorId="51151DEC" wp14:editId="1F5813BB">
            <wp:extent cx="5646198" cy="3372712"/>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4" cstate="screen">
                      <a:extLst>
                        <a:ext uri="{28A0092B-C50C-407E-A947-70E740481C1C}">
                          <a14:useLocalDpi xmlns:a14="http://schemas.microsoft.com/office/drawing/2010/main" val="0"/>
                        </a:ext>
                      </a:extLst>
                    </a:blip>
                    <a:stretch>
                      <a:fillRect/>
                    </a:stretch>
                  </pic:blipFill>
                  <pic:spPr bwMode="auto">
                    <a:xfrm>
                      <a:off x="0" y="0"/>
                      <a:ext cx="5651044" cy="3375607"/>
                    </a:xfrm>
                    <a:prstGeom prst="rect">
                      <a:avLst/>
                    </a:prstGeom>
                    <a:noFill/>
                    <a:ln>
                      <a:noFill/>
                    </a:ln>
                  </pic:spPr>
                </pic:pic>
              </a:graphicData>
            </a:graphic>
          </wp:inline>
        </w:drawing>
      </w:r>
    </w:p>
    <w:p w14:paraId="4B1072E8" w14:textId="5666A0C4" w:rsidR="00AA3896" w:rsidRPr="002458D7" w:rsidRDefault="00AA3896" w:rsidP="00AA3896">
      <w:pPr>
        <w:pStyle w:val="Caption"/>
        <w:jc w:val="center"/>
      </w:pPr>
      <w:bookmarkStart w:id="313" w:name="_Toc89241823"/>
      <w:r>
        <w:t xml:space="preserve">Figure </w:t>
      </w:r>
      <w:r>
        <w:fldChar w:fldCharType="begin"/>
      </w:r>
      <w:r>
        <w:instrText xml:space="preserve"> SEQ Figure \* ARABIC </w:instrText>
      </w:r>
      <w:r>
        <w:fldChar w:fldCharType="separate"/>
      </w:r>
      <w:r>
        <w:rPr>
          <w:noProof/>
        </w:rPr>
        <w:t>8</w:t>
      </w:r>
      <w:r>
        <w:fldChar w:fldCharType="end"/>
      </w:r>
      <w:r>
        <w:t>. Metropolis 2 experiment matrix.</w:t>
      </w:r>
      <w:bookmarkEnd w:id="313"/>
    </w:p>
    <w:p w14:paraId="1988FA20" w14:textId="5944AD39" w:rsidR="0C3F96BC" w:rsidRPr="0019567E" w:rsidRDefault="0C3F96BC" w:rsidP="6914BB82">
      <w:pPr>
        <w:pStyle w:val="Heading1"/>
        <w:spacing w:line="259" w:lineRule="auto"/>
      </w:pPr>
      <w:bookmarkStart w:id="314" w:name="_Toc89241802"/>
      <w:r w:rsidRPr="0019567E">
        <w:lastRenderedPageBreak/>
        <w:t>Metric definition</w:t>
      </w:r>
      <w:bookmarkEnd w:id="314"/>
    </w:p>
    <w:p w14:paraId="2CEC996D" w14:textId="2AF9CB7F" w:rsidR="00BE5462" w:rsidRDefault="00C15960" w:rsidP="00D24522">
      <w:pPr>
        <w:pStyle w:val="BodyText"/>
      </w:pPr>
      <w:r>
        <w:t>The main project rese</w:t>
      </w:r>
      <w:r w:rsidR="00DD3AD3">
        <w:t>arch questions are</w:t>
      </w:r>
      <w:r w:rsidR="008E709E">
        <w:t>:</w:t>
      </w:r>
      <w:r w:rsidR="00CF7A03">
        <w:t xml:space="preserve"> </w:t>
      </w:r>
      <w:r w:rsidR="00BB69F8">
        <w:t>What is the effect of the deployed separation and flight management strategy: centralised, hybrid and decentralised</w:t>
      </w:r>
      <w:r w:rsidR="00EF0CCD">
        <w:t>,</w:t>
      </w:r>
      <w:r w:rsidR="003218A0">
        <w:t xml:space="preserve"> and </w:t>
      </w:r>
      <w:r w:rsidR="0064405B">
        <w:t xml:space="preserve">what is the effect of </w:t>
      </w:r>
      <w:r w:rsidR="00BB69F8">
        <w:t>each individual component of the deployed separation and flight management strategy: strategic and tactical</w:t>
      </w:r>
      <w:r w:rsidR="00EF0CCD">
        <w:t xml:space="preserve"> on the urban airspace performance</w:t>
      </w:r>
      <w:r w:rsidR="00BB69F8">
        <w:t>?</w:t>
      </w:r>
      <w:r w:rsidR="00EF0CCD">
        <w:t xml:space="preserve"> </w:t>
      </w:r>
      <w:r w:rsidR="00031F66">
        <w:t>T</w:t>
      </w:r>
      <w:r w:rsidR="002707D3">
        <w:t>o be able to</w:t>
      </w:r>
      <w:r w:rsidR="00B65979">
        <w:t xml:space="preserve"> compare the strategies and components and to</w:t>
      </w:r>
      <w:r w:rsidR="002707D3">
        <w:t xml:space="preserve"> </w:t>
      </w:r>
      <w:r w:rsidR="00BD25CE">
        <w:t>answer the</w:t>
      </w:r>
      <w:r w:rsidR="00672BD2">
        <w:t xml:space="preserve">se </w:t>
      </w:r>
      <w:r w:rsidR="00B65979">
        <w:t xml:space="preserve">research </w:t>
      </w:r>
      <w:r w:rsidR="00672BD2">
        <w:t>question</w:t>
      </w:r>
      <w:r w:rsidR="001649CA">
        <w:t>s</w:t>
      </w:r>
      <w:r w:rsidR="006C2CF9">
        <w:t xml:space="preserve">, </w:t>
      </w:r>
      <w:r w:rsidR="00EE49DE">
        <w:t xml:space="preserve">it </w:t>
      </w:r>
      <w:r w:rsidR="00C1130B">
        <w:t xml:space="preserve">is necessary </w:t>
      </w:r>
      <w:r w:rsidR="001D52C6">
        <w:t xml:space="preserve">to evaluate </w:t>
      </w:r>
      <w:r w:rsidR="003C665A">
        <w:t>the</w:t>
      </w:r>
      <w:r w:rsidR="00C14622">
        <w:t>ir</w:t>
      </w:r>
      <w:r w:rsidR="003C665A">
        <w:t xml:space="preserve"> performance </w:t>
      </w:r>
      <w:r w:rsidR="00D867ED">
        <w:t>from different perspectives</w:t>
      </w:r>
      <w:r w:rsidR="003C665A">
        <w:t>.</w:t>
      </w:r>
      <w:r w:rsidR="00C14622">
        <w:t xml:space="preserve"> </w:t>
      </w:r>
      <w:r w:rsidR="00CC1F4B">
        <w:t xml:space="preserve">Hence, it is first necessary to define the criterions based on which </w:t>
      </w:r>
      <w:r w:rsidR="00BE5462">
        <w:t xml:space="preserve">the performance would be evaluated. </w:t>
      </w:r>
    </w:p>
    <w:p w14:paraId="2F9BF3D3" w14:textId="7AAA0F2F" w:rsidR="000762A0" w:rsidRDefault="00BE5462" w:rsidP="4A93E3DE">
      <w:pPr>
        <w:pStyle w:val="BodyText"/>
      </w:pPr>
      <w:r>
        <w:t xml:space="preserve">These criterions are further called performance indicators. </w:t>
      </w:r>
      <w:r w:rsidR="00E75347">
        <w:t xml:space="preserve">According to the ICAO </w:t>
      </w:r>
      <w:r w:rsidR="00790F9E">
        <w:t xml:space="preserve">high-level </w:t>
      </w:r>
      <w:r w:rsidR="004976D8">
        <w:t>guidelines</w:t>
      </w:r>
      <w:r w:rsidR="0019219C">
        <w:t xml:space="preserve"> </w:t>
      </w:r>
      <w:sdt>
        <w:sdtPr>
          <w:id w:val="-751811214"/>
          <w:citation/>
        </w:sdtPr>
        <w:sdtEndPr/>
        <w:sdtContent>
          <w:r w:rsidR="005A0F74">
            <w:fldChar w:fldCharType="begin"/>
          </w:r>
          <w:r w:rsidR="005A0F74">
            <w:instrText xml:space="preserve"> CITATION ICA05 \l 2057 </w:instrText>
          </w:r>
          <w:r w:rsidR="005A0F74">
            <w:fldChar w:fldCharType="separate"/>
          </w:r>
          <w:r w:rsidR="00BB6BF7">
            <w:rPr>
              <w:noProof/>
            </w:rPr>
            <w:t>(ICAO, 2005)</w:t>
          </w:r>
          <w:r w:rsidR="005A0F74">
            <w:fldChar w:fldCharType="end"/>
          </w:r>
        </w:sdtContent>
      </w:sdt>
      <w:r w:rsidR="00E75347">
        <w:t xml:space="preserve"> </w:t>
      </w:r>
      <w:r w:rsidR="004976D8">
        <w:t>for the ATM system</w:t>
      </w:r>
      <w:r w:rsidR="00727C1A">
        <w:t xml:space="preserve"> performance </w:t>
      </w:r>
      <w:r w:rsidR="00394633">
        <w:t>evaluation</w:t>
      </w:r>
      <w:r w:rsidR="000C6A48">
        <w:t xml:space="preserve">, the </w:t>
      </w:r>
      <w:r w:rsidR="004622AC">
        <w:t xml:space="preserve">performance indicators are classified in the following 11 </w:t>
      </w:r>
      <w:r w:rsidR="000762A0">
        <w:t>KPA – Key Performance Areas</w:t>
      </w:r>
      <w:r w:rsidR="00016C90">
        <w:t xml:space="preserve"> (in alphabetic order)</w:t>
      </w:r>
      <w:r w:rsidR="000762A0">
        <w:t xml:space="preserve">: </w:t>
      </w:r>
    </w:p>
    <w:p w14:paraId="001629EC" w14:textId="77777777" w:rsidR="00790F9E" w:rsidRDefault="00790F9E" w:rsidP="00455612">
      <w:pPr>
        <w:pStyle w:val="BodyText"/>
        <w:numPr>
          <w:ilvl w:val="0"/>
          <w:numId w:val="13"/>
        </w:numPr>
      </w:pPr>
      <w:r w:rsidRPr="00790F9E">
        <w:t>Access and equity</w:t>
      </w:r>
    </w:p>
    <w:p w14:paraId="158C9FA7" w14:textId="77777777" w:rsidR="00790F9E" w:rsidRDefault="00790F9E" w:rsidP="00455612">
      <w:pPr>
        <w:pStyle w:val="BodyText"/>
        <w:numPr>
          <w:ilvl w:val="0"/>
          <w:numId w:val="13"/>
        </w:numPr>
      </w:pPr>
      <w:r w:rsidRPr="00790F9E">
        <w:t>Capacity</w:t>
      </w:r>
    </w:p>
    <w:p w14:paraId="080836D3" w14:textId="77777777" w:rsidR="00790F9E" w:rsidRDefault="00790F9E" w:rsidP="00455612">
      <w:pPr>
        <w:pStyle w:val="BodyText"/>
        <w:numPr>
          <w:ilvl w:val="0"/>
          <w:numId w:val="13"/>
        </w:numPr>
      </w:pPr>
      <w:r w:rsidRPr="00790F9E">
        <w:t>Cost-effectiveness</w:t>
      </w:r>
    </w:p>
    <w:p w14:paraId="50BE347C" w14:textId="77777777" w:rsidR="00790F9E" w:rsidRDefault="00790F9E" w:rsidP="00455612">
      <w:pPr>
        <w:pStyle w:val="BodyText"/>
        <w:numPr>
          <w:ilvl w:val="0"/>
          <w:numId w:val="13"/>
        </w:numPr>
      </w:pPr>
      <w:r w:rsidRPr="00790F9E">
        <w:t>Efficiency</w:t>
      </w:r>
    </w:p>
    <w:p w14:paraId="72E755EA" w14:textId="77777777" w:rsidR="00790F9E" w:rsidRDefault="00790F9E" w:rsidP="00455612">
      <w:pPr>
        <w:pStyle w:val="BodyText"/>
        <w:numPr>
          <w:ilvl w:val="0"/>
          <w:numId w:val="13"/>
        </w:numPr>
      </w:pPr>
      <w:r w:rsidRPr="00790F9E">
        <w:t>Environment</w:t>
      </w:r>
    </w:p>
    <w:p w14:paraId="7035124A" w14:textId="77777777" w:rsidR="00790F9E" w:rsidRDefault="00790F9E" w:rsidP="00455612">
      <w:pPr>
        <w:pStyle w:val="BodyText"/>
        <w:numPr>
          <w:ilvl w:val="0"/>
          <w:numId w:val="13"/>
        </w:numPr>
      </w:pPr>
      <w:r w:rsidRPr="00790F9E">
        <w:t>Flexibility</w:t>
      </w:r>
    </w:p>
    <w:p w14:paraId="613D644E" w14:textId="77777777" w:rsidR="00790F9E" w:rsidRDefault="00790F9E" w:rsidP="00455612">
      <w:pPr>
        <w:pStyle w:val="BodyText"/>
        <w:numPr>
          <w:ilvl w:val="0"/>
          <w:numId w:val="13"/>
        </w:numPr>
      </w:pPr>
      <w:r w:rsidRPr="00790F9E">
        <w:t>Global interoperability</w:t>
      </w:r>
    </w:p>
    <w:p w14:paraId="75B91639" w14:textId="77777777" w:rsidR="00790F9E" w:rsidRDefault="00790F9E" w:rsidP="00455612">
      <w:pPr>
        <w:pStyle w:val="BodyText"/>
        <w:numPr>
          <w:ilvl w:val="0"/>
          <w:numId w:val="13"/>
        </w:numPr>
      </w:pPr>
      <w:r w:rsidRPr="00790F9E">
        <w:t>Participation by the ATM community</w:t>
      </w:r>
    </w:p>
    <w:p w14:paraId="0E71B7D5" w14:textId="77777777" w:rsidR="00790F9E" w:rsidRDefault="00790F9E" w:rsidP="00455612">
      <w:pPr>
        <w:pStyle w:val="BodyText"/>
        <w:numPr>
          <w:ilvl w:val="0"/>
          <w:numId w:val="13"/>
        </w:numPr>
      </w:pPr>
      <w:r w:rsidRPr="00790F9E">
        <w:t>Predictability</w:t>
      </w:r>
    </w:p>
    <w:p w14:paraId="37C0EA1A" w14:textId="77777777" w:rsidR="00790F9E" w:rsidRDefault="00790F9E" w:rsidP="00455612">
      <w:pPr>
        <w:pStyle w:val="BodyText"/>
        <w:numPr>
          <w:ilvl w:val="0"/>
          <w:numId w:val="13"/>
        </w:numPr>
      </w:pPr>
      <w:r w:rsidRPr="00790F9E">
        <w:t>Safety</w:t>
      </w:r>
    </w:p>
    <w:p w14:paraId="61710ED3" w14:textId="5FF792A0" w:rsidR="4A93E3DE" w:rsidRDefault="00790F9E" w:rsidP="00455612">
      <w:pPr>
        <w:pStyle w:val="BodyText"/>
        <w:numPr>
          <w:ilvl w:val="0"/>
          <w:numId w:val="13"/>
        </w:numPr>
      </w:pPr>
      <w:r w:rsidRPr="00790F9E">
        <w:t>Security</w:t>
      </w:r>
    </w:p>
    <w:p w14:paraId="4BAA8BC7" w14:textId="3751C330" w:rsidR="00016C90" w:rsidRDefault="0095071E" w:rsidP="00016C90">
      <w:pPr>
        <w:pStyle w:val="BodyText"/>
      </w:pPr>
      <w:r>
        <w:t xml:space="preserve">Some </w:t>
      </w:r>
      <w:r w:rsidR="009316E1">
        <w:t>of the areas</w:t>
      </w:r>
      <w:r w:rsidR="005A247B">
        <w:t xml:space="preserve">, such as </w:t>
      </w:r>
      <w:r w:rsidR="005A247B" w:rsidRPr="00B35ECF">
        <w:rPr>
          <w:b/>
        </w:rPr>
        <w:t>Global interoperability</w:t>
      </w:r>
      <w:r w:rsidR="005A247B">
        <w:t xml:space="preserve"> and </w:t>
      </w:r>
      <w:r w:rsidR="005A247B" w:rsidRPr="00B35ECF">
        <w:rPr>
          <w:b/>
        </w:rPr>
        <w:t>Participation by the ATM community</w:t>
      </w:r>
      <w:r w:rsidR="005A247B">
        <w:t>,</w:t>
      </w:r>
      <w:r w:rsidR="009316E1">
        <w:t xml:space="preserve"> </w:t>
      </w:r>
      <w:r w:rsidR="005A247B">
        <w:t xml:space="preserve">are not applicable </w:t>
      </w:r>
      <w:r w:rsidR="00723072">
        <w:t>t</w:t>
      </w:r>
      <w:r w:rsidR="005A247B">
        <w:t xml:space="preserve">o the UTM system </w:t>
      </w:r>
      <w:r w:rsidR="0082440C">
        <w:t xml:space="preserve">and hence not considered. </w:t>
      </w:r>
      <w:r w:rsidR="00A02657">
        <w:t>Furthermore</w:t>
      </w:r>
      <w:r w:rsidR="00B35ECF">
        <w:t xml:space="preserve">: </w:t>
      </w:r>
      <w:r w:rsidR="00700544" w:rsidRPr="00B35ECF">
        <w:rPr>
          <w:b/>
        </w:rPr>
        <w:t>Cost-effectiveness</w:t>
      </w:r>
      <w:r w:rsidR="00FC2DEC">
        <w:t xml:space="preserve">, that </w:t>
      </w:r>
      <w:proofErr w:type="gramStart"/>
      <w:r w:rsidR="00FC2DEC">
        <w:t>take into account</w:t>
      </w:r>
      <w:proofErr w:type="gramEnd"/>
      <w:r w:rsidR="00FC2DEC">
        <w:t xml:space="preserve"> balance between the cost </w:t>
      </w:r>
      <w:r w:rsidR="00180A5A">
        <w:t xml:space="preserve">of the </w:t>
      </w:r>
      <w:r w:rsidR="00B35ECF">
        <w:t>proposed</w:t>
      </w:r>
      <w:r w:rsidR="00180A5A">
        <w:t xml:space="preserve"> concept and </w:t>
      </w:r>
      <w:r w:rsidR="00B35ECF">
        <w:t xml:space="preserve">its </w:t>
      </w:r>
      <w:r w:rsidR="00180A5A">
        <w:t xml:space="preserve">service quality, </w:t>
      </w:r>
      <w:r w:rsidR="00700544">
        <w:t xml:space="preserve">and </w:t>
      </w:r>
      <w:r w:rsidR="00700544" w:rsidRPr="00B35ECF">
        <w:rPr>
          <w:b/>
        </w:rPr>
        <w:t>Security</w:t>
      </w:r>
      <w:r w:rsidR="00862A4B">
        <w:t xml:space="preserve">, that </w:t>
      </w:r>
      <w:r w:rsidR="00562897">
        <w:t>r</w:t>
      </w:r>
      <w:r w:rsidR="00562897" w:rsidRPr="00862A4B">
        <w:t>efers to</w:t>
      </w:r>
      <w:r w:rsidR="00862A4B" w:rsidRPr="00862A4B">
        <w:t xml:space="preserve"> the protection of </w:t>
      </w:r>
      <w:r w:rsidR="00004725">
        <w:t>drones</w:t>
      </w:r>
      <w:r w:rsidR="00862A4B" w:rsidRPr="00862A4B">
        <w:t>,</w:t>
      </w:r>
      <w:r w:rsidR="00B35ECF">
        <w:t xml:space="preserve"> </w:t>
      </w:r>
      <w:r w:rsidR="00862A4B" w:rsidRPr="00862A4B">
        <w:t>people,</w:t>
      </w:r>
      <w:r w:rsidR="00B35ECF">
        <w:t xml:space="preserve"> </w:t>
      </w:r>
      <w:r w:rsidR="00862A4B" w:rsidRPr="00862A4B">
        <w:t>devices</w:t>
      </w:r>
      <w:r w:rsidR="00B35ECF">
        <w:t xml:space="preserve"> </w:t>
      </w:r>
      <w:r w:rsidR="00862A4B" w:rsidRPr="00862A4B">
        <w:t>and</w:t>
      </w:r>
      <w:r w:rsidR="00B35ECF">
        <w:t xml:space="preserve"> </w:t>
      </w:r>
      <w:r w:rsidR="00862A4B" w:rsidRPr="00862A4B">
        <w:t>systems</w:t>
      </w:r>
      <w:r w:rsidR="00B35ECF">
        <w:t xml:space="preserve"> </w:t>
      </w:r>
      <w:r w:rsidR="00862A4B" w:rsidRPr="00862A4B">
        <w:t>on</w:t>
      </w:r>
      <w:r w:rsidR="00B35ECF">
        <w:t xml:space="preserve"> </w:t>
      </w:r>
      <w:r w:rsidR="00862A4B" w:rsidRPr="00862A4B">
        <w:t>the ground against threats arising from intentional acts (</w:t>
      </w:r>
      <w:r w:rsidR="00B35ECF" w:rsidRPr="00862A4B">
        <w:t>e.g.,</w:t>
      </w:r>
      <w:r w:rsidR="00862A4B" w:rsidRPr="00862A4B">
        <w:t xml:space="preserve"> terrorism) or unintentional acts (</w:t>
      </w:r>
      <w:r w:rsidR="00B35ECF" w:rsidRPr="00862A4B">
        <w:t>e.g.,</w:t>
      </w:r>
      <w:r w:rsidR="00862A4B" w:rsidRPr="00862A4B">
        <w:t xml:space="preserve"> human</w:t>
      </w:r>
      <w:r w:rsidR="00B35ECF">
        <w:t xml:space="preserve"> </w:t>
      </w:r>
      <w:r w:rsidR="00862A4B" w:rsidRPr="00862A4B">
        <w:t>error</w:t>
      </w:r>
      <w:r w:rsidR="00B35ECF">
        <w:t xml:space="preserve"> </w:t>
      </w:r>
      <w:r w:rsidR="00862A4B" w:rsidRPr="00862A4B">
        <w:t>and</w:t>
      </w:r>
      <w:r w:rsidR="00B35ECF">
        <w:t xml:space="preserve"> </w:t>
      </w:r>
      <w:r w:rsidR="00862A4B" w:rsidRPr="00862A4B">
        <w:t>natural</w:t>
      </w:r>
      <w:r w:rsidR="00B35ECF">
        <w:t xml:space="preserve"> </w:t>
      </w:r>
      <w:r w:rsidR="00862A4B" w:rsidRPr="00862A4B">
        <w:t>disasters)</w:t>
      </w:r>
      <w:r w:rsidR="00004725">
        <w:t xml:space="preserve">, </w:t>
      </w:r>
      <w:r w:rsidR="00562897">
        <w:t>although very important</w:t>
      </w:r>
      <w:r w:rsidR="00B35ECF">
        <w:t xml:space="preserve"> are </w:t>
      </w:r>
      <w:r w:rsidR="00A02657">
        <w:t xml:space="preserve">not in the scope </w:t>
      </w:r>
      <w:r w:rsidR="00B35ECF">
        <w:t>of the Metropolis 2 project, and hence not considered either.</w:t>
      </w:r>
    </w:p>
    <w:p w14:paraId="7DAB9D38" w14:textId="327D0CB5" w:rsidR="00B35ECF" w:rsidRDefault="00B35ECF" w:rsidP="00016C90">
      <w:pPr>
        <w:pStyle w:val="BodyText"/>
      </w:pPr>
      <w:r w:rsidRPr="00B35ECF">
        <w:rPr>
          <w:b/>
          <w:bCs/>
        </w:rPr>
        <w:t>Flexibility</w:t>
      </w:r>
      <w:r>
        <w:t xml:space="preserve">, </w:t>
      </w:r>
      <w:r w:rsidR="00FB00DF">
        <w:t>which</w:t>
      </w:r>
      <w:r>
        <w:t xml:space="preserve"> </w:t>
      </w:r>
      <w:r w:rsidRPr="00B35ECF">
        <w:t>addresses the</w:t>
      </w:r>
      <w:r w:rsidR="00A02657">
        <w:t xml:space="preserve"> </w:t>
      </w:r>
      <w:r w:rsidRPr="00B35ECF">
        <w:t>ability</w:t>
      </w:r>
      <w:r w:rsidR="00A02657">
        <w:t xml:space="preserve"> </w:t>
      </w:r>
      <w:r w:rsidRPr="00B35ECF">
        <w:t>of</w:t>
      </w:r>
      <w:r w:rsidR="00A02657">
        <w:t xml:space="preserve"> </w:t>
      </w:r>
      <w:r>
        <w:t>the</w:t>
      </w:r>
      <w:r w:rsidR="00A02657">
        <w:t xml:space="preserve"> </w:t>
      </w:r>
      <w:r w:rsidRPr="00B35ECF">
        <w:t>airspace</w:t>
      </w:r>
      <w:r w:rsidR="00A02657">
        <w:t xml:space="preserve"> </w:t>
      </w:r>
      <w:r w:rsidRPr="00B35ECF">
        <w:t>users</w:t>
      </w:r>
      <w:r w:rsidR="00A02657">
        <w:t xml:space="preserve"> </w:t>
      </w:r>
      <w:r w:rsidRPr="00B35ECF">
        <w:t>to</w:t>
      </w:r>
      <w:r w:rsidR="00A02657">
        <w:t xml:space="preserve"> </w:t>
      </w:r>
      <w:r w:rsidRPr="00B35ECF">
        <w:t>modify</w:t>
      </w:r>
      <w:r w:rsidR="00A02657">
        <w:t xml:space="preserve"> </w:t>
      </w:r>
      <w:r w:rsidRPr="00B35ECF">
        <w:t>flight</w:t>
      </w:r>
      <w:r w:rsidR="00A02657">
        <w:t xml:space="preserve"> </w:t>
      </w:r>
      <w:r w:rsidRPr="00B35ECF">
        <w:t>trajectories dynamically</w:t>
      </w:r>
      <w:r w:rsidR="00A02657">
        <w:t xml:space="preserve"> </w:t>
      </w:r>
      <w:r w:rsidRPr="00B35ECF">
        <w:t>and</w:t>
      </w:r>
      <w:r w:rsidR="00A02657">
        <w:t xml:space="preserve"> </w:t>
      </w:r>
      <w:r w:rsidRPr="00B35ECF">
        <w:t>thereby</w:t>
      </w:r>
      <w:r w:rsidR="00A02657">
        <w:t xml:space="preserve"> </w:t>
      </w:r>
      <w:r w:rsidRPr="00B35ECF">
        <w:t>exploit</w:t>
      </w:r>
      <w:r>
        <w:t>ing</w:t>
      </w:r>
      <w:r w:rsidRPr="00B35ECF">
        <w:t xml:space="preserve"> operational opportunities as they occur</w:t>
      </w:r>
      <w:r>
        <w:t xml:space="preserve">, and </w:t>
      </w:r>
      <w:r w:rsidRPr="00B35ECF">
        <w:rPr>
          <w:b/>
          <w:bCs/>
        </w:rPr>
        <w:t>Predictability</w:t>
      </w:r>
      <w:r>
        <w:t xml:space="preserve">, </w:t>
      </w:r>
      <w:r w:rsidR="00CE69C5">
        <w:t xml:space="preserve">which </w:t>
      </w:r>
      <w:r>
        <w:t>r</w:t>
      </w:r>
      <w:r w:rsidRPr="00B35ECF">
        <w:t xml:space="preserve">efers to the ability of </w:t>
      </w:r>
      <w:r>
        <w:t>the U</w:t>
      </w:r>
      <w:r w:rsidRPr="00B35ECF">
        <w:t xml:space="preserve">TM </w:t>
      </w:r>
      <w:r>
        <w:t xml:space="preserve">system </w:t>
      </w:r>
      <w:r w:rsidRPr="00B35ECF">
        <w:t>to</w:t>
      </w:r>
      <w:r w:rsidR="00A02657">
        <w:t xml:space="preserve"> </w:t>
      </w:r>
      <w:r w:rsidRPr="00B35ECF">
        <w:t>provide</w:t>
      </w:r>
      <w:r w:rsidR="00A02657">
        <w:t xml:space="preserve"> </w:t>
      </w:r>
      <w:r w:rsidRPr="00B35ECF">
        <w:t>consistent</w:t>
      </w:r>
      <w:r w:rsidR="00A02657">
        <w:t xml:space="preserve"> </w:t>
      </w:r>
      <w:r w:rsidRPr="00B35ECF">
        <w:t>and</w:t>
      </w:r>
      <w:r w:rsidR="00A02657">
        <w:t xml:space="preserve"> </w:t>
      </w:r>
      <w:r w:rsidRPr="00B35ECF">
        <w:t>dependable</w:t>
      </w:r>
      <w:r w:rsidR="00A02657">
        <w:t xml:space="preserve"> </w:t>
      </w:r>
      <w:r w:rsidRPr="00B35ECF">
        <w:t>levels</w:t>
      </w:r>
      <w:r w:rsidR="00A02657">
        <w:t xml:space="preserve"> </w:t>
      </w:r>
      <w:r w:rsidRPr="00B35ECF">
        <w:t>of</w:t>
      </w:r>
      <w:r w:rsidR="00A02657">
        <w:t xml:space="preserve"> </w:t>
      </w:r>
      <w:r w:rsidRPr="00B35ECF">
        <w:t>performance</w:t>
      </w:r>
      <w:r>
        <w:t xml:space="preserve">, could not be evaluated </w:t>
      </w:r>
      <w:r w:rsidR="00492D81">
        <w:t xml:space="preserve">in the Metropolis 2 </w:t>
      </w:r>
      <w:r>
        <w:t>since</w:t>
      </w:r>
      <w:r w:rsidR="00A02657">
        <w:t xml:space="preserve">, on </w:t>
      </w:r>
      <w:r w:rsidR="00C2690F">
        <w:t xml:space="preserve">the </w:t>
      </w:r>
      <w:r w:rsidR="00A02657">
        <w:t>one hand,</w:t>
      </w:r>
      <w:r>
        <w:t xml:space="preserve"> </w:t>
      </w:r>
      <w:r w:rsidR="00A02657">
        <w:t xml:space="preserve">the demand for trajectory modification by </w:t>
      </w:r>
      <w:r>
        <w:t>airspace user</w:t>
      </w:r>
      <w:r w:rsidR="00A02657">
        <w:t xml:space="preserve"> is </w:t>
      </w:r>
      <w:r>
        <w:t>not modelled</w:t>
      </w:r>
      <w:r w:rsidR="00A02657">
        <w:t xml:space="preserve">, and on </w:t>
      </w:r>
      <w:r w:rsidR="00C2690F">
        <w:t xml:space="preserve">the other </w:t>
      </w:r>
      <w:r w:rsidR="00A02657">
        <w:t xml:space="preserve">hand, </w:t>
      </w:r>
      <w:r w:rsidR="00492D81">
        <w:t xml:space="preserve">initial flight planning is not available in all </w:t>
      </w:r>
      <w:r w:rsidR="00492D81">
        <w:lastRenderedPageBreak/>
        <w:t xml:space="preserve">concepts. Intuitively, it could be expected that </w:t>
      </w:r>
      <w:r w:rsidR="00B25ECB">
        <w:t xml:space="preserve">the </w:t>
      </w:r>
      <w:r w:rsidR="00492D81">
        <w:t xml:space="preserve">centralized concept provides good performance in terms of predictability, but that it is less flexible, while </w:t>
      </w:r>
      <w:r w:rsidR="00CB0DE8">
        <w:t xml:space="preserve">the </w:t>
      </w:r>
      <w:r w:rsidR="00492D81">
        <w:t xml:space="preserve">decentralized concept is very flexible, but not predictable. </w:t>
      </w:r>
      <w:r w:rsidR="00F44406">
        <w:t>Nevertheless,</w:t>
      </w:r>
      <w:r w:rsidR="00492D81">
        <w:t xml:space="preserve"> </w:t>
      </w:r>
      <w:r w:rsidR="00674EF5">
        <w:t>finding</w:t>
      </w:r>
      <w:r w:rsidR="00492D81">
        <w:t xml:space="preserve"> quantitative measure</w:t>
      </w:r>
      <w:r w:rsidR="004E76D0">
        <w:t>s</w:t>
      </w:r>
      <w:r w:rsidR="00492D81">
        <w:t xml:space="preserve"> of the flexibility and predictability performance </w:t>
      </w:r>
      <w:r w:rsidR="00730896">
        <w:t xml:space="preserve">of the </w:t>
      </w:r>
      <w:r w:rsidR="00492D81">
        <w:t xml:space="preserve">centralized and decentralized concepts, and </w:t>
      </w:r>
      <w:r w:rsidR="00466AAB">
        <w:t xml:space="preserve">assessing </w:t>
      </w:r>
      <w:r w:rsidR="00492D81">
        <w:t xml:space="preserve">whether </w:t>
      </w:r>
      <w:r w:rsidR="00B64B23">
        <w:t xml:space="preserve">the </w:t>
      </w:r>
      <w:r w:rsidR="00492D81">
        <w:t xml:space="preserve">hybrid concept offers the best balance between these two confronted areas is </w:t>
      </w:r>
      <w:r w:rsidR="004054B7">
        <w:t xml:space="preserve">relevant, </w:t>
      </w:r>
      <w:r w:rsidR="00AC78B0">
        <w:t xml:space="preserve">and </w:t>
      </w:r>
      <w:r w:rsidR="00492D81">
        <w:t>should be treated in future work.</w:t>
      </w:r>
    </w:p>
    <w:p w14:paraId="64C12B7D" w14:textId="13A2DD1F" w:rsidR="00A64031" w:rsidRDefault="00492D81" w:rsidP="00016C90">
      <w:pPr>
        <w:pStyle w:val="BodyText"/>
      </w:pPr>
      <w:r>
        <w:t>Due to specificity of the UTM system</w:t>
      </w:r>
      <w:r w:rsidR="00A64031">
        <w:t>,</w:t>
      </w:r>
      <w:r>
        <w:t xml:space="preserve"> </w:t>
      </w:r>
      <w:r w:rsidR="00A64031">
        <w:t>with respect to different type</w:t>
      </w:r>
      <w:r w:rsidR="00707F44">
        <w:t>s</w:t>
      </w:r>
      <w:r w:rsidR="00A64031">
        <w:t xml:space="preserve"> of users and missions, one new performance area is added to the ones defined by ICAO, </w:t>
      </w:r>
      <w:r w:rsidR="00A64031" w:rsidRPr="00A64031">
        <w:rPr>
          <w:b/>
          <w:bCs/>
        </w:rPr>
        <w:t>Priority</w:t>
      </w:r>
      <w:r w:rsidR="00A64031">
        <w:t xml:space="preserve">. </w:t>
      </w:r>
      <w:r w:rsidR="00E42649">
        <w:t>P</w:t>
      </w:r>
      <w:r w:rsidR="00A64031">
        <w:t xml:space="preserve">riority </w:t>
      </w:r>
      <w:r w:rsidR="00E42649">
        <w:t>can</w:t>
      </w:r>
      <w:r w:rsidR="00A64031">
        <w:t xml:space="preserve"> be defined as the right of </w:t>
      </w:r>
      <w:r w:rsidR="00310930">
        <w:t>priority access to the UTM resources</w:t>
      </w:r>
      <w:r w:rsidR="00F61043">
        <w:t xml:space="preserve"> that </w:t>
      </w:r>
      <w:r w:rsidR="00A64031">
        <w:t xml:space="preserve">certain demands (usually linked to the mission type) </w:t>
      </w:r>
      <w:r w:rsidR="00F61043">
        <w:t xml:space="preserve">could be accorded. </w:t>
      </w:r>
      <w:r w:rsidR="00F02A99">
        <w:t>When these</w:t>
      </w:r>
      <w:r w:rsidR="004C58B3">
        <w:t xml:space="preserve"> demands </w:t>
      </w:r>
      <w:r w:rsidR="00F02A99">
        <w:t xml:space="preserve">are </w:t>
      </w:r>
      <w:r w:rsidR="00A64031">
        <w:t>treated with priority</w:t>
      </w:r>
      <w:r w:rsidR="00726533">
        <w:t xml:space="preserve">, </w:t>
      </w:r>
      <w:r w:rsidR="00A64031">
        <w:t xml:space="preserve">more beneficial trajectories </w:t>
      </w:r>
      <w:r w:rsidR="00A651B6">
        <w:t xml:space="preserve">are possible, but will impact </w:t>
      </w:r>
      <w:r w:rsidR="00A64031">
        <w:t>the other lower priority demands. Obviously, it conflicts with Access and equity and the goal would be to see which concept make the best balance.</w:t>
      </w:r>
    </w:p>
    <w:p w14:paraId="5C70F4C8" w14:textId="02DAFC0E" w:rsidR="00492D81" w:rsidRPr="0019567E" w:rsidRDefault="00A64031" w:rsidP="00A64031">
      <w:pPr>
        <w:pStyle w:val="BodyText"/>
      </w:pPr>
      <w:r>
        <w:t>To conclude, in the Metropolis 2</w:t>
      </w:r>
      <w:r w:rsidR="005F28EF">
        <w:t xml:space="preserve"> project</w:t>
      </w:r>
      <w:r w:rsidR="00FF1206">
        <w:t>, the</w:t>
      </w:r>
      <w:r>
        <w:t xml:space="preserve"> following performance area</w:t>
      </w:r>
      <w:r w:rsidR="00FF1206">
        <w:t>s</w:t>
      </w:r>
      <w:r>
        <w:t xml:space="preserve"> are considered: </w:t>
      </w:r>
      <w:r w:rsidRPr="004C58B3">
        <w:rPr>
          <w:b/>
          <w:bCs/>
        </w:rPr>
        <w:t>Access and equity, Capacity, Efficiency, Environment, Safety, and Priority</w:t>
      </w:r>
      <w:r>
        <w:t xml:space="preserve">. In the </w:t>
      </w:r>
      <w:r w:rsidR="00F70183">
        <w:t>subsequent</w:t>
      </w:r>
      <w:r>
        <w:t xml:space="preserve"> sections, </w:t>
      </w:r>
      <w:r w:rsidR="00F70183">
        <w:t>e</w:t>
      </w:r>
      <w:r>
        <w:t>ach of these area</w:t>
      </w:r>
      <w:r w:rsidR="00F70183">
        <w:t>s</w:t>
      </w:r>
      <w:r>
        <w:t xml:space="preserve"> will be defi</w:t>
      </w:r>
      <w:r w:rsidR="00F70183">
        <w:t>ned</w:t>
      </w:r>
      <w:r w:rsidR="00C554AD">
        <w:t xml:space="preserve">, </w:t>
      </w:r>
      <w:r w:rsidR="00F70183">
        <w:t>followed by the proposed indicators that will be used to evaluate concept performance with respect to that area. In the indicator definition</w:t>
      </w:r>
      <w:r w:rsidR="00423C4C">
        <w:t>,</w:t>
      </w:r>
      <w:r w:rsidR="00F70183">
        <w:t xml:space="preserve"> special </w:t>
      </w:r>
      <w:r w:rsidR="00D71B48">
        <w:t xml:space="preserve">emphasis will </w:t>
      </w:r>
      <w:r w:rsidR="00F70183">
        <w:t xml:space="preserve">be </w:t>
      </w:r>
      <w:r w:rsidR="00D71B48">
        <w:t xml:space="preserve">put </w:t>
      </w:r>
      <w:r w:rsidR="00A933AA">
        <w:t>on</w:t>
      </w:r>
      <w:r w:rsidR="00F70183">
        <w:t xml:space="preserve"> the mathematical formulation and the implementation issues defining the indicator requirements (input data, baseline trajectories, etc.).</w:t>
      </w:r>
    </w:p>
    <w:p w14:paraId="2BE587EA" w14:textId="3A1AF34E" w:rsidR="1B89BA1E" w:rsidRPr="0019567E" w:rsidRDefault="1B89BA1E" w:rsidP="00AB547D">
      <w:pPr>
        <w:pStyle w:val="Heading2"/>
      </w:pPr>
      <w:bookmarkStart w:id="315" w:name="_Toc89241803"/>
      <w:r w:rsidRPr="0019567E">
        <w:t>Access and equity</w:t>
      </w:r>
      <w:bookmarkEnd w:id="315"/>
    </w:p>
    <w:p w14:paraId="47562151" w14:textId="44261D68" w:rsidR="1B89BA1E" w:rsidRPr="0019567E" w:rsidRDefault="464F31D1" w:rsidP="4A93E3DE">
      <w:pPr>
        <w:pStyle w:val="BodyText"/>
      </w:pPr>
      <w:r>
        <w:t>Inspired b</w:t>
      </w:r>
      <w:r w:rsidR="738EFCB9">
        <w:t xml:space="preserve">y </w:t>
      </w:r>
      <w:r w:rsidR="112AD678">
        <w:t xml:space="preserve">the </w:t>
      </w:r>
      <w:r w:rsidR="738EFCB9">
        <w:t>ICAO</w:t>
      </w:r>
      <w:r w:rsidR="2D92C48C">
        <w:t xml:space="preserve"> definition</w:t>
      </w:r>
      <w:r w:rsidR="5C18B64F">
        <w:t xml:space="preserve"> for </w:t>
      </w:r>
      <w:r w:rsidR="00DB423F">
        <w:t xml:space="preserve">the </w:t>
      </w:r>
      <w:r w:rsidR="5C18B64F">
        <w:t>ATM system</w:t>
      </w:r>
      <w:r w:rsidR="00D1265F">
        <w:t xml:space="preserve"> </w:t>
      </w:r>
      <w:sdt>
        <w:sdtPr>
          <w:id w:val="1786538810"/>
          <w:citation/>
        </w:sdtPr>
        <w:sdtEndPr/>
        <w:sdtContent>
          <w:r w:rsidR="00D1265F">
            <w:fldChar w:fldCharType="begin"/>
          </w:r>
          <w:r w:rsidR="00D1265F">
            <w:instrText xml:space="preserve"> CITATION ICA05 \l 2057 </w:instrText>
          </w:r>
          <w:r w:rsidR="00D1265F">
            <w:fldChar w:fldCharType="separate"/>
          </w:r>
          <w:r w:rsidR="00BB6BF7">
            <w:rPr>
              <w:noProof/>
            </w:rPr>
            <w:t>(ICAO, 2005)</w:t>
          </w:r>
          <w:r w:rsidR="00D1265F">
            <w:fldChar w:fldCharType="end"/>
          </w:r>
        </w:sdtContent>
      </w:sdt>
      <w:r w:rsidR="738EFCB9">
        <w:t xml:space="preserve">, </w:t>
      </w:r>
      <w:r w:rsidR="002D14F4">
        <w:t xml:space="preserve">having good </w:t>
      </w:r>
      <w:r w:rsidR="738EFCB9">
        <w:t>Access and Equity ensures that all users have equal</w:t>
      </w:r>
      <w:r w:rsidR="10DDB657">
        <w:t xml:space="preserve"> </w:t>
      </w:r>
      <w:r w:rsidR="738EFCB9" w:rsidRPr="7066BFC0">
        <w:rPr>
          <w:b/>
          <w:bCs/>
        </w:rPr>
        <w:t>right of access</w:t>
      </w:r>
      <w:r w:rsidR="738EFCB9">
        <w:t xml:space="preserve"> to the </w:t>
      </w:r>
      <w:r w:rsidR="082E1E2C">
        <w:t>U</w:t>
      </w:r>
      <w:r w:rsidR="738EFCB9">
        <w:t>TM resources. All</w:t>
      </w:r>
      <w:r w:rsidR="03A35E82">
        <w:t xml:space="preserve"> mission</w:t>
      </w:r>
      <w:r w:rsidR="738EFCB9">
        <w:t xml:space="preserve"> types</w:t>
      </w:r>
      <w:r w:rsidR="5D075320">
        <w:t xml:space="preserve">/priorities </w:t>
      </w:r>
      <w:r w:rsidR="7BC50FD0">
        <w:t>(</w:t>
      </w:r>
      <w:r w:rsidR="6945EE99">
        <w:t>parcel and food delivery, loitering and emergency missions</w:t>
      </w:r>
      <w:r w:rsidR="7BC50FD0">
        <w:t xml:space="preserve">) </w:t>
      </w:r>
      <w:r w:rsidR="738EFCB9">
        <w:t>and all types of vehicles and</w:t>
      </w:r>
      <w:r w:rsidR="0A394F50">
        <w:t xml:space="preserve"> their</w:t>
      </w:r>
      <w:r w:rsidR="370CD3B7">
        <w:t xml:space="preserve"> </w:t>
      </w:r>
      <w:r w:rsidR="738EFCB9">
        <w:t xml:space="preserve">associated characteristics must be accommodated, while </w:t>
      </w:r>
      <w:r w:rsidR="738EFCB9" w:rsidRPr="7066BFC0">
        <w:rPr>
          <w:b/>
          <w:bCs/>
        </w:rPr>
        <w:t xml:space="preserve">minimising </w:t>
      </w:r>
      <w:r w:rsidR="5302969E" w:rsidRPr="7066BFC0">
        <w:rPr>
          <w:b/>
          <w:bCs/>
        </w:rPr>
        <w:t xml:space="preserve">their </w:t>
      </w:r>
      <w:r w:rsidR="738EFCB9" w:rsidRPr="7066BFC0">
        <w:rPr>
          <w:b/>
          <w:bCs/>
        </w:rPr>
        <w:t>restriction</w:t>
      </w:r>
      <w:r w:rsidR="738EFCB9">
        <w:t xml:space="preserve">. </w:t>
      </w:r>
    </w:p>
    <w:p w14:paraId="178D27F0" w14:textId="14FD4CBE" w:rsidR="1B89BA1E" w:rsidRPr="0019567E" w:rsidRDefault="059EDEDF" w:rsidP="4A93E3DE">
      <w:pPr>
        <w:pStyle w:val="BodyText"/>
      </w:pPr>
      <w:r>
        <w:t xml:space="preserve">Hence service </w:t>
      </w:r>
      <w:r w:rsidRPr="7066BFC0">
        <w:rPr>
          <w:b/>
          <w:bCs/>
        </w:rPr>
        <w:t xml:space="preserve">accessibility </w:t>
      </w:r>
      <w:r w:rsidR="00673B60">
        <w:t xml:space="preserve">can </w:t>
      </w:r>
      <w:r>
        <w:t xml:space="preserve">be computed as </w:t>
      </w:r>
      <w:r w:rsidR="00673B60">
        <w:t>the</w:t>
      </w:r>
      <w:r>
        <w:t xml:space="preserve"> number of unfilled dema</w:t>
      </w:r>
      <w:r w:rsidR="79DA165A">
        <w:t xml:space="preserve">nds (deposed flight intentions); and </w:t>
      </w:r>
      <w:r w:rsidR="0040ACBF">
        <w:t xml:space="preserve">service </w:t>
      </w:r>
      <w:r w:rsidR="0040ACBF" w:rsidRPr="7066BFC0">
        <w:rPr>
          <w:b/>
          <w:bCs/>
        </w:rPr>
        <w:t xml:space="preserve">equity </w:t>
      </w:r>
      <w:r w:rsidR="00D14824">
        <w:t xml:space="preserve">can </w:t>
      </w:r>
      <w:r w:rsidR="0040ACBF">
        <w:t xml:space="preserve">be computed as a measure of </w:t>
      </w:r>
      <w:r w:rsidR="1F180EF3" w:rsidRPr="7066BFC0">
        <w:rPr>
          <w:lang w:val="en"/>
        </w:rPr>
        <w:t>share</w:t>
      </w:r>
      <w:r w:rsidR="639F5866" w:rsidRPr="7066BFC0">
        <w:rPr>
          <w:lang w:val="en"/>
        </w:rPr>
        <w:t xml:space="preserve"> </w:t>
      </w:r>
      <w:r w:rsidR="639F5866">
        <w:t>among the users</w:t>
      </w:r>
      <w:r w:rsidR="1F180EF3" w:rsidRPr="7066BFC0">
        <w:rPr>
          <w:lang w:val="en"/>
        </w:rPr>
        <w:t xml:space="preserve"> in “a total cost of the solution</w:t>
      </w:r>
      <w:r w:rsidR="0040ACBF">
        <w:t>”</w:t>
      </w:r>
      <w:r w:rsidR="623B1BDA">
        <w:t xml:space="preserve">, ensuring that there is </w:t>
      </w:r>
      <w:r w:rsidR="5D2A070A">
        <w:t>no significant overall detrimental impact</w:t>
      </w:r>
      <w:r w:rsidR="500FBCF2">
        <w:t xml:space="preserve"> on certain users</w:t>
      </w:r>
      <w:r w:rsidR="5D2A070A">
        <w:t>, even if some individual or groups of users are benefitting.</w:t>
      </w:r>
    </w:p>
    <w:p w14:paraId="2BB289DE" w14:textId="406B46A9" w:rsidR="1B89BA1E" w:rsidRPr="0019567E" w:rsidRDefault="1B89BA1E" w:rsidP="002D0916">
      <w:pPr>
        <w:pStyle w:val="Heading3"/>
      </w:pPr>
      <w:r w:rsidRPr="0019567E">
        <w:t xml:space="preserve">AEQ-1: </w:t>
      </w:r>
      <w:r w:rsidR="7217875A" w:rsidRPr="0019567E">
        <w:t>Number of cancelled demands</w:t>
      </w:r>
    </w:p>
    <w:p w14:paraId="308E25A5" w14:textId="75D0C0FE" w:rsidR="1B89BA1E" w:rsidRPr="0019567E" w:rsidRDefault="5FCCC24D" w:rsidP="4A93E3DE">
      <w:pPr>
        <w:pStyle w:val="BodyText"/>
      </w:pPr>
      <w:r>
        <w:t xml:space="preserve">In </w:t>
      </w:r>
      <w:r w:rsidR="000E6D41">
        <w:t xml:space="preserve">a </w:t>
      </w:r>
      <w:r>
        <w:t>real UTM</w:t>
      </w:r>
      <w:r w:rsidR="000E6D41">
        <w:t xml:space="preserve"> implementation</w:t>
      </w:r>
      <w:r>
        <w:t xml:space="preserve">, </w:t>
      </w:r>
      <w:r w:rsidR="5DBCC67A">
        <w:t xml:space="preserve">regardless </w:t>
      </w:r>
      <w:r>
        <w:t>of the separating agents</w:t>
      </w:r>
      <w:r w:rsidR="534D3454">
        <w:t xml:space="preserve"> (centralized authority, individual users</w:t>
      </w:r>
      <w:r w:rsidR="00C27C2C">
        <w:t>,</w:t>
      </w:r>
      <w:r w:rsidR="534D3454">
        <w:t xml:space="preserve"> or </w:t>
      </w:r>
      <w:r w:rsidR="00C27C2C">
        <w:t>a</w:t>
      </w:r>
      <w:r w:rsidR="534D3454">
        <w:t xml:space="preserve"> hybrid combination</w:t>
      </w:r>
      <w:r w:rsidR="31CA57EB">
        <w:t xml:space="preserve"> of both</w:t>
      </w:r>
      <w:r w:rsidR="534D3454">
        <w:t>)</w:t>
      </w:r>
      <w:r w:rsidR="62C80E85">
        <w:t xml:space="preserve"> </w:t>
      </w:r>
      <w:r w:rsidR="72190D5F">
        <w:t>the user</w:t>
      </w:r>
      <w:r w:rsidR="38B7A241">
        <w:t>s</w:t>
      </w:r>
      <w:r w:rsidR="72190D5F">
        <w:t xml:space="preserve"> </w:t>
      </w:r>
      <w:r w:rsidR="006843AC">
        <w:t xml:space="preserve">will </w:t>
      </w:r>
      <w:r w:rsidR="72190D5F">
        <w:t xml:space="preserve">have the </w:t>
      </w:r>
      <w:r w:rsidR="29B6C55E">
        <w:t xml:space="preserve">ultimate </w:t>
      </w:r>
      <w:r w:rsidR="5826372D">
        <w:t xml:space="preserve">judgment </w:t>
      </w:r>
      <w:r w:rsidR="72190D5F">
        <w:t xml:space="preserve">whether </w:t>
      </w:r>
      <w:r w:rsidR="060A2395">
        <w:t>flight plan</w:t>
      </w:r>
      <w:r w:rsidR="774A6451">
        <w:t>s</w:t>
      </w:r>
      <w:r w:rsidR="060A2395">
        <w:t xml:space="preserve"> </w:t>
      </w:r>
      <w:r w:rsidR="6929C4C5">
        <w:t>satisfy</w:t>
      </w:r>
      <w:r w:rsidR="72190D5F">
        <w:t xml:space="preserve"> </w:t>
      </w:r>
      <w:r w:rsidR="38A8775D">
        <w:t xml:space="preserve">their </w:t>
      </w:r>
      <w:r w:rsidR="60A652BC">
        <w:t xml:space="preserve">demand </w:t>
      </w:r>
      <w:r w:rsidR="6D6C394B">
        <w:t>or not</w:t>
      </w:r>
      <w:r w:rsidR="064E8AD4">
        <w:t xml:space="preserve">. </w:t>
      </w:r>
      <w:r w:rsidR="1D276C42">
        <w:t>Hence, b</w:t>
      </w:r>
      <w:r w:rsidR="064E8AD4">
        <w:t xml:space="preserve">ased on </w:t>
      </w:r>
      <w:r w:rsidR="00291EB9">
        <w:t>the</w:t>
      </w:r>
      <w:r w:rsidR="064E8AD4">
        <w:t xml:space="preserve"> </w:t>
      </w:r>
      <w:r w:rsidR="794CDD52">
        <w:t xml:space="preserve">filed </w:t>
      </w:r>
      <w:r w:rsidR="064E8AD4">
        <w:t>flight intention</w:t>
      </w:r>
      <w:r w:rsidR="004840D8">
        <w:t>,</w:t>
      </w:r>
      <w:r w:rsidR="5798B056">
        <w:t xml:space="preserve"> </w:t>
      </w:r>
      <w:r w:rsidR="004840D8">
        <w:t>i</w:t>
      </w:r>
      <w:r w:rsidR="7329E5BC">
        <w:t>.e.,</w:t>
      </w:r>
      <w:r w:rsidR="09BFDB55">
        <w:t xml:space="preserve"> </w:t>
      </w:r>
      <w:r w:rsidR="5798B056">
        <w:t>demand</w:t>
      </w:r>
      <w:r w:rsidR="064E8AD4">
        <w:t xml:space="preserve"> (given by or</w:t>
      </w:r>
      <w:r w:rsidR="45BF8D90">
        <w:t>igin, destination vertiport and desired take-off time)</w:t>
      </w:r>
      <w:r w:rsidR="6AD1A8CC">
        <w:t>, if a proposed flight plan</w:t>
      </w:r>
      <w:r w:rsidR="45BF8D90">
        <w:t xml:space="preserve"> </w:t>
      </w:r>
      <w:r w:rsidR="20E7FEAA">
        <w:t xml:space="preserve">is not in accordance </w:t>
      </w:r>
      <w:r w:rsidR="00A02657">
        <w:t>with</w:t>
      </w:r>
      <w:r w:rsidR="20E7FEAA">
        <w:t xml:space="preserve"> the </w:t>
      </w:r>
      <w:r w:rsidR="61D02A78">
        <w:t xml:space="preserve">user </w:t>
      </w:r>
      <w:r w:rsidR="20E7FEAA">
        <w:t>require</w:t>
      </w:r>
      <w:r w:rsidR="2EECEA92">
        <w:t xml:space="preserve">ments </w:t>
      </w:r>
      <w:r w:rsidR="20E7FEAA">
        <w:t>(</w:t>
      </w:r>
      <w:r w:rsidR="66F80B9E">
        <w:t xml:space="preserve">late food delivery, </w:t>
      </w:r>
      <w:r w:rsidR="72CCDD30">
        <w:t xml:space="preserve">inadequate </w:t>
      </w:r>
      <w:r w:rsidR="66F80B9E">
        <w:t>route for a loite</w:t>
      </w:r>
      <w:r w:rsidR="3E2EBEC2">
        <w:t>ring mission</w:t>
      </w:r>
      <w:r w:rsidR="20E7FEAA">
        <w:t xml:space="preserve">, </w:t>
      </w:r>
      <w:r w:rsidR="59962810">
        <w:t xml:space="preserve">over-extended </w:t>
      </w:r>
      <w:r w:rsidR="20E7FEAA">
        <w:t xml:space="preserve">route, etc.) </w:t>
      </w:r>
      <w:r w:rsidR="226CF25C">
        <w:t xml:space="preserve">such a </w:t>
      </w:r>
      <w:r w:rsidR="427ED02A">
        <w:t xml:space="preserve">flight plan won’t be </w:t>
      </w:r>
      <w:r w:rsidR="00964BF7">
        <w:t>accepted,</w:t>
      </w:r>
      <w:r w:rsidR="427ED02A">
        <w:t xml:space="preserve"> and a </w:t>
      </w:r>
      <w:r w:rsidR="226CF25C">
        <w:t xml:space="preserve">demand </w:t>
      </w:r>
      <w:r w:rsidR="000A05F9">
        <w:t xml:space="preserve">will </w:t>
      </w:r>
      <w:r w:rsidR="226CF25C">
        <w:t xml:space="preserve">be cancelled by the user. </w:t>
      </w:r>
      <w:r w:rsidR="79309AC5">
        <w:t>Therefore, the n</w:t>
      </w:r>
      <w:r w:rsidR="66665017">
        <w:t xml:space="preserve">umber of cancelled demands </w:t>
      </w:r>
      <w:r w:rsidR="55B4E555">
        <w:t>I.e.,</w:t>
      </w:r>
      <w:r w:rsidR="66665017">
        <w:t xml:space="preserve"> </w:t>
      </w:r>
      <w:r w:rsidR="14555764">
        <w:t xml:space="preserve">the number of </w:t>
      </w:r>
      <w:r w:rsidR="66665017">
        <w:t xml:space="preserve">flight intentions that </w:t>
      </w:r>
      <w:r w:rsidR="15D77BE3">
        <w:t xml:space="preserve">have not been </w:t>
      </w:r>
      <w:r w:rsidR="7E478FC1">
        <w:t>performed</w:t>
      </w:r>
      <w:r w:rsidR="71D45CEF">
        <w:t xml:space="preserve"> </w:t>
      </w:r>
      <w:r w:rsidR="41551975">
        <w:t>represent a fair measure of the UTM service accessibility.</w:t>
      </w:r>
    </w:p>
    <w:p w14:paraId="22060295" w14:textId="5AF800CC" w:rsidR="000A2020" w:rsidRDefault="206DD6AE" w:rsidP="7066BFC0">
      <w:pPr>
        <w:pStyle w:val="BodyText"/>
      </w:pPr>
      <w:r>
        <w:t xml:space="preserve">Since user flight plan acceptance is not modelled neither simulated in the Metropolis 2 project, as </w:t>
      </w:r>
      <w:r w:rsidR="6D39F8BC">
        <w:t xml:space="preserve">being out of the scope, the AEQ-1 indicator </w:t>
      </w:r>
      <w:r w:rsidR="01922129">
        <w:t xml:space="preserve">is </w:t>
      </w:r>
      <w:r w:rsidR="0CC08FCE">
        <w:t xml:space="preserve">post-computed </w:t>
      </w:r>
      <w:r w:rsidR="0D5E4D02">
        <w:t xml:space="preserve">based on an </w:t>
      </w:r>
      <w:r w:rsidR="0D5E4D02" w:rsidRPr="1537FBC6">
        <w:rPr>
          <w:b/>
          <w:bCs/>
        </w:rPr>
        <w:t>ideal trajectory</w:t>
      </w:r>
      <w:r w:rsidR="450D37E8" w:rsidRPr="1537FBC6">
        <w:rPr>
          <w:b/>
          <w:bCs/>
        </w:rPr>
        <w:t>,</w:t>
      </w:r>
      <w:r w:rsidR="0D5E4D02">
        <w:t xml:space="preserve"> </w:t>
      </w:r>
      <w:r w:rsidR="16C8FB56">
        <w:lastRenderedPageBreak/>
        <w:t xml:space="preserve">representing user expectations, and </w:t>
      </w:r>
      <w:r w:rsidR="16C8FB56" w:rsidRPr="1537FBC6">
        <w:rPr>
          <w:b/>
          <w:bCs/>
        </w:rPr>
        <w:t>realized trajectory</w:t>
      </w:r>
      <w:r w:rsidR="000A2020" w:rsidRPr="1537FBC6">
        <w:rPr>
          <w:rStyle w:val="FootnoteReference"/>
        </w:rPr>
        <w:footnoteReference w:id="2"/>
      </w:r>
      <w:r w:rsidR="668DD823">
        <w:t>,</w:t>
      </w:r>
      <w:r w:rsidR="16C8FB56">
        <w:t xml:space="preserve"> coming from </w:t>
      </w:r>
      <w:r w:rsidR="7545DFAC">
        <w:t xml:space="preserve">simulation, </w:t>
      </w:r>
      <w:r w:rsidR="788C780C">
        <w:t xml:space="preserve">and </w:t>
      </w:r>
      <w:r w:rsidR="0CC08FCE">
        <w:t xml:space="preserve">on </w:t>
      </w:r>
      <w:r w:rsidR="2E12EA4F">
        <w:t xml:space="preserve">the </w:t>
      </w:r>
      <w:r w:rsidR="284D3E8F">
        <w:t xml:space="preserve">following </w:t>
      </w:r>
      <w:r w:rsidR="0CC08FCE">
        <w:t xml:space="preserve">designed </w:t>
      </w:r>
      <w:r w:rsidR="36BABDA5">
        <w:t>cancellation</w:t>
      </w:r>
      <w:r w:rsidR="4BC9AB80">
        <w:t xml:space="preserve"> rules</w:t>
      </w:r>
      <w:r w:rsidR="2213078C">
        <w:t>:</w:t>
      </w:r>
    </w:p>
    <w:p w14:paraId="50F3F60B" w14:textId="67D5B64B" w:rsidR="0515922F" w:rsidRDefault="6D8B2D53" w:rsidP="1537FBC6">
      <w:pPr>
        <w:pStyle w:val="BodyText"/>
        <w:numPr>
          <w:ilvl w:val="0"/>
          <w:numId w:val="1"/>
        </w:numPr>
        <w:rPr>
          <w:rFonts w:cs="Calibri"/>
        </w:rPr>
      </w:pPr>
      <w:r>
        <w:t xml:space="preserve">Emergency mission late at destination more than </w:t>
      </w:r>
      <w:commentRangeStart w:id="316"/>
      <w:r>
        <w:t>5 minutes</w:t>
      </w:r>
      <w:commentRangeEnd w:id="316"/>
      <w:r w:rsidR="0515922F">
        <w:commentReference w:id="316"/>
      </w:r>
      <w:r>
        <w:t>.</w:t>
      </w:r>
    </w:p>
    <w:p w14:paraId="5C9A7FBF" w14:textId="0961E12E" w:rsidR="2E065BE3" w:rsidRDefault="2E065BE3" w:rsidP="7066BFC0">
      <w:pPr>
        <w:pStyle w:val="BodyText"/>
        <w:numPr>
          <w:ilvl w:val="0"/>
          <w:numId w:val="1"/>
        </w:numPr>
        <w:rPr>
          <w:rFonts w:cs="Calibri"/>
        </w:rPr>
      </w:pPr>
      <w:r w:rsidRPr="7066BFC0">
        <w:t xml:space="preserve">A food delivery mission late at destination more than 10 </w:t>
      </w:r>
      <w:proofErr w:type="gramStart"/>
      <w:r w:rsidRPr="7066BFC0">
        <w:t>minutes;</w:t>
      </w:r>
      <w:proofErr w:type="gramEnd"/>
    </w:p>
    <w:p w14:paraId="2BED95BC" w14:textId="5EC44CB9" w:rsidR="2E065BE3" w:rsidRDefault="2E065BE3" w:rsidP="7066BFC0">
      <w:pPr>
        <w:pStyle w:val="BodyText"/>
        <w:numPr>
          <w:ilvl w:val="0"/>
          <w:numId w:val="1"/>
        </w:numPr>
      </w:pPr>
      <w:r>
        <w:t xml:space="preserve">Loitering mission late at destination more than 20 </w:t>
      </w:r>
      <w:proofErr w:type="gramStart"/>
      <w:r>
        <w:t>minutes;</w:t>
      </w:r>
      <w:proofErr w:type="gramEnd"/>
    </w:p>
    <w:p w14:paraId="6188D2C3" w14:textId="39AD7E0F" w:rsidR="250CF74E" w:rsidRDefault="250CF74E" w:rsidP="1537FBC6">
      <w:pPr>
        <w:pStyle w:val="BodyText"/>
        <w:spacing w:line="259" w:lineRule="auto"/>
      </w:pPr>
      <w:r w:rsidRPr="1537FBC6">
        <w:rPr>
          <w:b/>
          <w:bCs/>
        </w:rPr>
        <w:t xml:space="preserve">The </w:t>
      </w:r>
      <w:r w:rsidR="6D009EA6" w:rsidRPr="1537FBC6">
        <w:rPr>
          <w:b/>
          <w:bCs/>
        </w:rPr>
        <w:t xml:space="preserve">ideal trajectory </w:t>
      </w:r>
      <w:r w:rsidR="4B413096">
        <w:t xml:space="preserve">is </w:t>
      </w:r>
      <w:r w:rsidR="6D009EA6">
        <w:t>computed as the faste</w:t>
      </w:r>
      <w:r w:rsidR="00B136CD">
        <w:t>st</w:t>
      </w:r>
      <w:r w:rsidR="6D009EA6">
        <w:t xml:space="preserve"> trajectory from origin to destination departing </w:t>
      </w:r>
      <w:r w:rsidR="00C513F4">
        <w:t>at the</w:t>
      </w:r>
      <w:r w:rsidR="6D009EA6">
        <w:t xml:space="preserve"> requested time as </w:t>
      </w:r>
      <w:r w:rsidR="4D10E79E">
        <w:t xml:space="preserve">if </w:t>
      </w:r>
      <w:r w:rsidR="6D009EA6">
        <w:t xml:space="preserve">a user </w:t>
      </w:r>
      <w:r w:rsidR="03160293">
        <w:t xml:space="preserve">were alone </w:t>
      </w:r>
      <w:r w:rsidR="6D009EA6">
        <w:t>in the system</w:t>
      </w:r>
      <w:r w:rsidR="7D07F708">
        <w:t xml:space="preserve">. This ideal trajectory is </w:t>
      </w:r>
      <w:r w:rsidR="00790228">
        <w:t xml:space="preserve">specific </w:t>
      </w:r>
      <w:r w:rsidR="7D07F708">
        <w:t xml:space="preserve">to each </w:t>
      </w:r>
      <w:proofErr w:type="gramStart"/>
      <w:r w:rsidR="7D07F708">
        <w:t>concept</w:t>
      </w:r>
      <w:proofErr w:type="gramEnd"/>
      <w:r w:rsidR="7D07F708">
        <w:t xml:space="preserve"> </w:t>
      </w:r>
      <w:r w:rsidR="24E85277">
        <w:t>and</w:t>
      </w:r>
      <w:r w:rsidR="7D07F708">
        <w:t xml:space="preserve"> it respects all concept airspace rules (flight level </w:t>
      </w:r>
      <w:r w:rsidR="039A34B5">
        <w:t xml:space="preserve">usage, street orientation, </w:t>
      </w:r>
      <w:r w:rsidR="29082502">
        <w:t xml:space="preserve">speed </w:t>
      </w:r>
      <w:r w:rsidR="17437937">
        <w:t>restriction</w:t>
      </w:r>
      <w:r w:rsidR="00D254AD">
        <w:t>s</w:t>
      </w:r>
      <w:r w:rsidR="29082502">
        <w:t xml:space="preserve">, </w:t>
      </w:r>
      <w:r w:rsidR="039A34B5">
        <w:t>etc.)</w:t>
      </w:r>
      <w:r w:rsidR="19EDA234">
        <w:t xml:space="preserve"> as well as scenario setting e.g., wind</w:t>
      </w:r>
      <w:r w:rsidR="47435B20">
        <w:t>, as user have no other option than to respect those rules when calculating his expected trajectory and expected time of arrival.</w:t>
      </w:r>
    </w:p>
    <w:p w14:paraId="3C94A791" w14:textId="2A259750" w:rsidR="5BCD73B0" w:rsidRDefault="5BCD73B0" w:rsidP="1537FBC6">
      <w:pPr>
        <w:pStyle w:val="BodyText"/>
      </w:pPr>
      <w:r w:rsidRPr="1537FBC6">
        <w:rPr>
          <w:b/>
          <w:bCs/>
        </w:rPr>
        <w:t xml:space="preserve">The </w:t>
      </w:r>
      <w:r w:rsidR="6D009EA6" w:rsidRPr="1537FBC6">
        <w:rPr>
          <w:b/>
          <w:bCs/>
        </w:rPr>
        <w:t>realized trajectory</w:t>
      </w:r>
      <w:r w:rsidR="6D009EA6">
        <w:t xml:space="preserve"> com</w:t>
      </w:r>
      <w:r w:rsidR="4C170E7B">
        <w:t xml:space="preserve">es </w:t>
      </w:r>
      <w:r w:rsidR="6D009EA6">
        <w:t xml:space="preserve">from simulation </w:t>
      </w:r>
      <w:r w:rsidR="46B4C618">
        <w:t xml:space="preserve">and </w:t>
      </w:r>
      <w:r w:rsidR="6D009EA6">
        <w:t>is subject to strategic and tactical separation management processes</w:t>
      </w:r>
      <w:r w:rsidR="728C67EB">
        <w:t>.</w:t>
      </w:r>
    </w:p>
    <w:p w14:paraId="6A30816A" w14:textId="3FEA750A" w:rsidR="38BE67F5" w:rsidRDefault="1A0D34BD" w:rsidP="7066BFC0">
      <w:pPr>
        <w:pStyle w:val="BodyText"/>
      </w:pPr>
      <w:r>
        <w:t xml:space="preserve">Hence for every scenario </w:t>
      </w:r>
      <m:oMath>
        <m:r>
          <w:rPr>
            <w:rFonts w:ascii="Cambria Math" w:hAnsi="Cambria Math"/>
          </w:rPr>
          <m:t>s</m:t>
        </m:r>
      </m:oMath>
      <w:r w:rsidR="00AE5937">
        <w:t xml:space="preserve"> </w:t>
      </w:r>
      <w:r>
        <w:t>and concept</w:t>
      </w:r>
      <w:r w:rsidR="00AE5937">
        <w:t xml:space="preserve"> </w:t>
      </w:r>
      <m:oMath>
        <m:r>
          <w:rPr>
            <w:rFonts w:ascii="Cambria Math" w:hAnsi="Cambria Math"/>
          </w:rPr>
          <m:t>c</m:t>
        </m:r>
      </m:oMath>
      <w:r w:rsidR="72EB1DAD">
        <w:t xml:space="preserve">, AEQ-1 is calculated as a sum of </w:t>
      </w:r>
      <w:r w:rsidR="326535AA" w:rsidRPr="22478528">
        <w:rPr>
          <w:i/>
          <w:iCs/>
        </w:rPr>
        <w:t xml:space="preserve">characteristic </w:t>
      </w:r>
      <w:r w:rsidR="4FFA2D72" w:rsidRPr="22478528">
        <w:rPr>
          <w:i/>
          <w:iCs/>
        </w:rPr>
        <w:t>function</w:t>
      </w:r>
      <w:r w:rsidR="45D55F42" w:rsidRPr="13CEC79E">
        <w:rPr>
          <w:rStyle w:val="FootnoteReference"/>
        </w:rPr>
        <w:footnoteReference w:id="3"/>
      </w:r>
      <w:r w:rsidR="33DB23F3">
        <w:t>,</w:t>
      </w:r>
      <w:r w:rsidR="0B2101C1">
        <w:t xml:space="preserve"> </w:t>
      </w:r>
      <w:r w:rsidR="45EAC510" w:rsidRPr="13CEC79E">
        <w:rPr>
          <w:b/>
          <w:bCs/>
        </w:rPr>
        <w:t>1</w:t>
      </w:r>
      <w:r w:rsidR="6B88069B">
        <w:t>,</w:t>
      </w:r>
      <w:r w:rsidR="45EAC510">
        <w:t xml:space="preserve"> </w:t>
      </w:r>
      <w:r w:rsidR="7E900F1C">
        <w:t>over all</w:t>
      </w:r>
      <w:r w:rsidR="0B2101C1">
        <w:t xml:space="preserve"> </w:t>
      </w:r>
      <w:r w:rsidR="4FFA2D72">
        <w:t>flight intention</w:t>
      </w:r>
      <w:r w:rsidR="00EB6A3C">
        <w:t>s</w:t>
      </w:r>
      <w:r w:rsidR="639D3138">
        <w:t xml:space="preserve"> indicating whether</w:t>
      </w:r>
      <w:r w:rsidR="34CB9427">
        <w:t xml:space="preserve"> </w:t>
      </w:r>
      <w:r w:rsidR="6FF929FF">
        <w:t>realized arrival time,</w:t>
      </w:r>
      <w:r w:rsidR="002E768F">
        <w:t xml:space="preserve"> </w:t>
      </w:r>
      <m:oMath>
        <m:sSub>
          <m:sSubPr>
            <m:ctrlPr>
              <w:rPr>
                <w:rFonts w:ascii="Cambria Math" w:hAnsi="Cambria Math"/>
                <w:i/>
              </w:rPr>
            </m:ctrlPr>
          </m:sSubPr>
          <m:e>
            <m:r>
              <w:rPr>
                <w:rFonts w:ascii="Cambria Math" w:hAnsi="Cambria Math"/>
              </w:rPr>
              <m:t>t</m:t>
            </m:r>
          </m:e>
          <m:sub>
            <m:r>
              <w:rPr>
                <w:rFonts w:ascii="Cambria Math" w:hAnsi="Cambria Math"/>
              </w:rPr>
              <m:t>sci</m:t>
            </m:r>
          </m:sub>
        </m:sSub>
      </m:oMath>
      <w:r w:rsidR="6FF929FF">
        <w:t>,</w:t>
      </w:r>
      <w:r w:rsidR="0AF16D67">
        <w:t xml:space="preserve"> is greater than </w:t>
      </w:r>
      <w:r w:rsidR="5916E1E7">
        <w:t xml:space="preserve">ideal expected arrival time, </w:t>
      </w:r>
      <m:oMath>
        <m:sSubSup>
          <m:sSubSupPr>
            <m:ctrlPr>
              <w:rPr>
                <w:rFonts w:ascii="Cambria Math" w:hAnsi="Cambria Math"/>
                <w:i/>
              </w:rPr>
            </m:ctrlPr>
          </m:sSubSupPr>
          <m:e>
            <m:r>
              <w:rPr>
                <w:rFonts w:ascii="Cambria Math" w:hAnsi="Cambria Math"/>
              </w:rPr>
              <m:t>t</m:t>
            </m:r>
          </m:e>
          <m:sub>
            <m:r>
              <w:rPr>
                <w:rFonts w:ascii="Cambria Math" w:hAnsi="Cambria Math"/>
              </w:rPr>
              <m:t>sci</m:t>
            </m:r>
          </m:sub>
          <m:sup>
            <m:r>
              <w:rPr>
                <w:rFonts w:ascii="Cambria Math" w:hAnsi="Cambria Math"/>
              </w:rPr>
              <m:t>*</m:t>
            </m:r>
          </m:sup>
        </m:sSubSup>
      </m:oMath>
      <w:r w:rsidR="5916E1E7" w:rsidRPr="13CEC79E">
        <w:t xml:space="preserve">, by more than </w:t>
      </w:r>
      <w:r w:rsidR="70770EF0" w:rsidRPr="13CEC79E">
        <w:t xml:space="preserve">cancellation delay limit, </w:t>
      </w:r>
      <m:oMath>
        <m:sSub>
          <m:sSubPr>
            <m:ctrlPr>
              <w:rPr>
                <w:rFonts w:ascii="Cambria Math" w:hAnsi="Cambria Math"/>
                <w:i/>
              </w:rPr>
            </m:ctrlPr>
          </m:sSubPr>
          <m:e>
            <m:r>
              <w:rPr>
                <w:rFonts w:ascii="Cambria Math" w:hAnsi="Cambria Math"/>
              </w:rPr>
              <m:t>τ</m:t>
            </m:r>
          </m:e>
          <m:sub>
            <m:r>
              <w:rPr>
                <w:rFonts w:ascii="Cambria Math" w:hAnsi="Cambria Math"/>
              </w:rPr>
              <m:t>si</m:t>
            </m:r>
          </m:sub>
        </m:sSub>
      </m:oMath>
      <w:r w:rsidR="70770EF0" w:rsidRPr="13CEC79E">
        <w:t>,</w:t>
      </w:r>
      <w:r w:rsidR="1EDFDC80" w:rsidRPr="13CEC79E">
        <w:t xml:space="preserve"> that is given for every mission type</w:t>
      </w:r>
      <w:r w:rsidR="07788063" w:rsidRPr="13CEC79E">
        <w:t>:</w:t>
      </w:r>
    </w:p>
    <w:p w14:paraId="1B5EC2DD" w14:textId="2210C5F6" w:rsidR="00153CAD" w:rsidRPr="00153CAD" w:rsidRDefault="00086224" w:rsidP="4A93E3DE">
      <w:pPr>
        <w:pStyle w:val="BodyText"/>
      </w:pPr>
      <m:oMathPara>
        <m:oMathParaPr>
          <m:jc m:val="left"/>
        </m:oMathParaPr>
        <m:oMath>
          <m:sSub>
            <m:sSubPr>
              <m:ctrlPr>
                <w:rPr>
                  <w:rFonts w:ascii="Cambria Math" w:hAnsi="Cambria Math"/>
                  <w:i/>
                </w:rPr>
              </m:ctrlPr>
            </m:sSubPr>
            <m:e>
              <m:r>
                <m:rPr>
                  <m:nor/>
                </m:rPr>
                <w:rPr>
                  <w:rFonts w:ascii="Cambria Math" w:hAnsi="Cambria Math"/>
                </w:rPr>
                <m:t>AEQ-1</m:t>
              </m:r>
            </m:e>
            <m:sub>
              <m:r>
                <w:rPr>
                  <w:rFonts w:ascii="Cambria Math" w:hAnsi="Cambria Math"/>
                </w:rPr>
                <m:t>sc</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s</m:t>
                  </m:r>
                </m:sub>
              </m:sSub>
            </m:sub>
            <m:sup/>
            <m:e>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sci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sci</m:t>
                      </m:r>
                    </m:sub>
                    <m:sup>
                      <m:r>
                        <w:rPr>
                          <w:rFonts w:ascii="Cambria Math" w:hAnsi="Cambria Math"/>
                        </w:rPr>
                        <m:t>*</m:t>
                      </m:r>
                    </m:sup>
                  </m:sSubSup>
                  <m:r>
                    <w:rPr>
                      <w:rFonts w:ascii="Cambria Math" w:hAnsi="Cambria Math"/>
                    </w:rPr>
                    <m:t xml:space="preserve"> ≥ </m:t>
                  </m:r>
                  <m:sSub>
                    <m:sSubPr>
                      <m:ctrlPr>
                        <w:rPr>
                          <w:rFonts w:ascii="Cambria Math" w:hAnsi="Cambria Math"/>
                          <w:i/>
                        </w:rPr>
                      </m:ctrlPr>
                    </m:sSubPr>
                    <m:e>
                      <m:r>
                        <w:rPr>
                          <w:rFonts w:ascii="Cambria Math" w:hAnsi="Cambria Math"/>
                        </w:rPr>
                        <m:t>τ</m:t>
                      </m:r>
                    </m:e>
                    <m:sub>
                      <m:r>
                        <w:rPr>
                          <w:rFonts w:ascii="Cambria Math" w:hAnsi="Cambria Math"/>
                        </w:rPr>
                        <m:t>si</m:t>
                      </m:r>
                    </m:sub>
                  </m:sSub>
                </m:e>
              </m:d>
            </m:e>
          </m:nary>
        </m:oMath>
      </m:oMathPara>
    </w:p>
    <w:p w14:paraId="3844A689" w14:textId="5CA578DF" w:rsidR="4A93E3DE" w:rsidRPr="0019567E" w:rsidRDefault="52BC0F0E" w:rsidP="4A93E3DE">
      <w:pPr>
        <w:pStyle w:val="BodyText"/>
        <w:rPr>
          <w:vertAlign w:val="subscript"/>
        </w:rPr>
      </w:pPr>
      <w:r>
        <w:t xml:space="preserve">where </w:t>
      </w:r>
      <m:oMath>
        <m:sSub>
          <m:sSubPr>
            <m:ctrlPr>
              <w:rPr>
                <w:rFonts w:ascii="Cambria Math" w:hAnsi="Cambria Math"/>
                <w:i/>
              </w:rPr>
            </m:ctrlPr>
          </m:sSubPr>
          <m:e>
            <m:r>
              <w:rPr>
                <w:rFonts w:ascii="Cambria Math" w:hAnsi="Cambria Math"/>
              </w:rPr>
              <m:t>I</m:t>
            </m:r>
          </m:e>
          <m:sub>
            <m:r>
              <w:rPr>
                <w:rFonts w:ascii="Cambria Math" w:hAnsi="Cambria Math"/>
              </w:rPr>
              <m:t>s</m:t>
            </m:r>
          </m:sub>
        </m:sSub>
      </m:oMath>
      <w:r w:rsidR="00741B57">
        <w:t xml:space="preserve"> </w:t>
      </w:r>
      <w:r>
        <w:t>is set of flight intention</w:t>
      </w:r>
      <w:r w:rsidR="007106E3">
        <w:t>s</w:t>
      </w:r>
      <w:r>
        <w:t xml:space="preserve"> for a given scenario</w:t>
      </w:r>
      <w:r w:rsidR="1C85E298">
        <w:t xml:space="preserve"> </w:t>
      </w:r>
      <m:oMath>
        <m:r>
          <w:rPr>
            <w:rFonts w:ascii="Cambria Math" w:hAnsi="Cambria Math"/>
          </w:rPr>
          <m:t>s</m:t>
        </m:r>
      </m:oMath>
      <w:r>
        <w:t>.</w:t>
      </w:r>
    </w:p>
    <w:p w14:paraId="4152F6DD" w14:textId="0F7680D3" w:rsidR="7BB822BF" w:rsidRDefault="442D6C67" w:rsidP="13CEC79E">
      <w:pPr>
        <w:pStyle w:val="BodyText"/>
      </w:pPr>
      <w:r>
        <w:t xml:space="preserve">The AEQ-1 </w:t>
      </w:r>
      <w:r w:rsidR="0059340D">
        <w:t xml:space="preserve">can also be </w:t>
      </w:r>
      <w:r>
        <w:t>expressed as a percentage of cancelled demands</w:t>
      </w:r>
      <w:r w:rsidR="1389B1A8">
        <w:t>, calculated as ratio of the number of cancelled demand</w:t>
      </w:r>
      <w:r>
        <w:t xml:space="preserve"> </w:t>
      </w:r>
      <w:r w:rsidR="1CC2F290">
        <w:t>and total number of flight intention</w:t>
      </w:r>
      <w:r w:rsidR="008D4D6B">
        <w:t>s</w:t>
      </w:r>
      <w:r w:rsidR="1CC2F290">
        <w:t xml:space="preserve"> in the given scenario, </w:t>
      </w:r>
      <w:r w:rsidR="1823EF3C">
        <w:t xml:space="preserve">that could be </w:t>
      </w:r>
      <w:r w:rsidR="1CC2F290">
        <w:t xml:space="preserve">more suitable for </w:t>
      </w:r>
      <w:r w:rsidR="006A337B">
        <w:t>some</w:t>
      </w:r>
      <w:r w:rsidR="7D86FD83">
        <w:t xml:space="preserve"> result</w:t>
      </w:r>
      <w:r w:rsidR="006A337B">
        <w:t xml:space="preserve"> </w:t>
      </w:r>
      <w:r w:rsidR="1CC2F290">
        <w:t>analysis</w:t>
      </w:r>
      <w:r w:rsidR="45A246B5">
        <w:t xml:space="preserve"> and comparison</w:t>
      </w:r>
      <w:r w:rsidR="2B833DC1">
        <w:t xml:space="preserve">. This indicator variant is named </w:t>
      </w:r>
      <w:r w:rsidR="7A1FB3CC" w:rsidRPr="22478528">
        <w:rPr>
          <w:b/>
          <w:bCs/>
        </w:rPr>
        <w:t>AEQ-1</w:t>
      </w:r>
      <w:r w:rsidR="0BC41285" w:rsidRPr="22478528">
        <w:rPr>
          <w:b/>
          <w:bCs/>
        </w:rPr>
        <w:t>.</w:t>
      </w:r>
      <w:r w:rsidR="7A1FB3CC" w:rsidRPr="22478528">
        <w:rPr>
          <w:b/>
          <w:bCs/>
        </w:rPr>
        <w:t xml:space="preserve">1 </w:t>
      </w:r>
      <w:r w:rsidR="2D66EF45" w:rsidRPr="22478528">
        <w:rPr>
          <w:b/>
          <w:bCs/>
        </w:rPr>
        <w:t>Percentage of cancelled demands</w:t>
      </w:r>
      <w:r w:rsidR="2D66EF45">
        <w:t>.</w:t>
      </w:r>
    </w:p>
    <w:p w14:paraId="0219836E" w14:textId="1663C696" w:rsidR="10273C87" w:rsidRDefault="4453488B" w:rsidP="002D0916">
      <w:pPr>
        <w:pStyle w:val="Heading3"/>
        <w:rPr>
          <w:rFonts w:eastAsia="Calibri" w:cs="Calibri"/>
          <w:color w:val="59666D"/>
          <w:sz w:val="22"/>
        </w:rPr>
      </w:pPr>
      <w:r>
        <w:t>AEQ-2: Number of in</w:t>
      </w:r>
      <w:r w:rsidR="3BA7B098">
        <w:t xml:space="preserve">operative </w:t>
      </w:r>
      <w:r w:rsidR="216A39B6">
        <w:t>trajectories</w:t>
      </w:r>
    </w:p>
    <w:p w14:paraId="73DFB001" w14:textId="02ADB5C0" w:rsidR="0CD28147" w:rsidRDefault="63724638" w:rsidP="13CEC79E">
      <w:pPr>
        <w:pStyle w:val="BodyText"/>
      </w:pPr>
      <w:r>
        <w:t>Even in situations whe</w:t>
      </w:r>
      <w:r w:rsidR="005D4F5C">
        <w:t>re a</w:t>
      </w:r>
      <w:r>
        <w:t xml:space="preserve"> UTM user has no specific requirements o</w:t>
      </w:r>
      <w:r w:rsidR="2E4D624F">
        <w:t>n</w:t>
      </w:r>
      <w:r>
        <w:t xml:space="preserve"> maximum </w:t>
      </w:r>
      <w:r w:rsidR="3DF938FC">
        <w:t xml:space="preserve">mission </w:t>
      </w:r>
      <w:r>
        <w:t>delay time</w:t>
      </w:r>
      <w:r w:rsidR="363417B4">
        <w:t xml:space="preserve">, that is </w:t>
      </w:r>
      <w:r w:rsidR="5A83119D">
        <w:t xml:space="preserve">related </w:t>
      </w:r>
      <w:r w:rsidR="01B1F221">
        <w:t xml:space="preserve">to the </w:t>
      </w:r>
      <w:r w:rsidR="5A83119D">
        <w:t>mission type</w:t>
      </w:r>
      <w:r w:rsidR="0302120C">
        <w:t>,</w:t>
      </w:r>
      <w:r w:rsidR="5A83119D">
        <w:t xml:space="preserve"> </w:t>
      </w:r>
      <w:r w:rsidR="006F6F72">
        <w:t>there</w:t>
      </w:r>
      <w:r w:rsidR="5A83119D">
        <w:t xml:space="preserve"> </w:t>
      </w:r>
      <w:r w:rsidR="29235E95">
        <w:t xml:space="preserve">still </w:t>
      </w:r>
      <w:r w:rsidR="5A83119D">
        <w:t xml:space="preserve">exists </w:t>
      </w:r>
      <w:r w:rsidR="5892B8DA">
        <w:t>an ultimate mission duration</w:t>
      </w:r>
      <w:r w:rsidR="55140DE8">
        <w:t xml:space="preserve"> </w:t>
      </w:r>
      <w:r w:rsidR="4486D410">
        <w:t xml:space="preserve">limitation </w:t>
      </w:r>
      <w:r w:rsidR="55140DE8">
        <w:t>I.e.</w:t>
      </w:r>
      <w:r w:rsidR="5B9C6ABC">
        <w:t>, drone autonomy,</w:t>
      </w:r>
      <w:r w:rsidR="1C2EFDC5">
        <w:t xml:space="preserve"> that is linked with battery capacity and that</w:t>
      </w:r>
      <w:r w:rsidR="5892B8DA">
        <w:t xml:space="preserve"> should be respected at all cost</w:t>
      </w:r>
      <w:r w:rsidR="00C22CA0">
        <w:t>s</w:t>
      </w:r>
      <w:r w:rsidR="003C0757">
        <w:t>,</w:t>
      </w:r>
      <w:r w:rsidR="5892B8DA">
        <w:t xml:space="preserve"> since</w:t>
      </w:r>
      <w:r w:rsidR="0815691C">
        <w:t xml:space="preserve"> </w:t>
      </w:r>
      <w:r w:rsidR="00C22CA0">
        <w:t xml:space="preserve">it would </w:t>
      </w:r>
      <w:r w:rsidR="0815691C">
        <w:t xml:space="preserve">make </w:t>
      </w:r>
      <w:r w:rsidR="00DD7E32">
        <w:t xml:space="preserve">the </w:t>
      </w:r>
      <w:r w:rsidR="0815691C">
        <w:t>mission inoperative</w:t>
      </w:r>
      <w:r w:rsidR="0F330DCF">
        <w:t xml:space="preserve">. </w:t>
      </w:r>
      <w:r w:rsidR="20D4BE2C">
        <w:t xml:space="preserve">If </w:t>
      </w:r>
      <w:r w:rsidR="207726C4">
        <w:t>one</w:t>
      </w:r>
      <w:r w:rsidR="20D4BE2C">
        <w:t xml:space="preserve"> concept with its strategic and tactical separation management processes yields trajectories whose duration is over-extended (beyond drone autonomy</w:t>
      </w:r>
      <w:r w:rsidR="790D9C71">
        <w:t>)</w:t>
      </w:r>
      <w:r w:rsidR="058D24F4">
        <w:t xml:space="preserve"> that</w:t>
      </w:r>
      <w:r w:rsidR="790D9C71">
        <w:t xml:space="preserve"> is an </w:t>
      </w:r>
      <w:r w:rsidR="790D9C71">
        <w:lastRenderedPageBreak/>
        <w:t xml:space="preserve">indicator of </w:t>
      </w:r>
      <w:r w:rsidR="55DFC855">
        <w:t xml:space="preserve">poor </w:t>
      </w:r>
      <w:r w:rsidR="790D9C71">
        <w:t>UTM service accessibility</w:t>
      </w:r>
      <w:r w:rsidR="14DA04AF">
        <w:t>, since those demands could not be served and would be cancelled</w:t>
      </w:r>
      <w:r w:rsidR="790D9C71">
        <w:t>.</w:t>
      </w:r>
    </w:p>
    <w:p w14:paraId="79CEFD03" w14:textId="067C651A" w:rsidR="76D1927D" w:rsidRDefault="1EDB8402" w:rsidP="13CEC79E">
      <w:pPr>
        <w:pStyle w:val="BodyText"/>
      </w:pPr>
      <w:r>
        <w:t xml:space="preserve">It should be noted that </w:t>
      </w:r>
      <w:r w:rsidR="0F330DCF">
        <w:t xml:space="preserve">drone autonomy is not </w:t>
      </w:r>
      <w:r w:rsidR="33373AE2">
        <w:t xml:space="preserve">considered </w:t>
      </w:r>
      <w:r w:rsidR="0F330DCF">
        <w:t>in the Metropolis 2 simulation environment</w:t>
      </w:r>
      <w:r w:rsidR="1BB734B7">
        <w:t xml:space="preserve"> neither in the planning phase, neither in execution phase</w:t>
      </w:r>
      <w:r w:rsidR="0F330DCF">
        <w:t xml:space="preserve">, I.e., </w:t>
      </w:r>
      <w:r w:rsidR="0AB6CE46">
        <w:t xml:space="preserve">flight intentions are not cancelled when planned route duration is longer than given drone autonomy, neither </w:t>
      </w:r>
      <w:r w:rsidR="4863C78C">
        <w:t>drone</w:t>
      </w:r>
      <w:r w:rsidR="0F330DCF">
        <w:t xml:space="preserve"> fall from the sky when battery is </w:t>
      </w:r>
      <w:r w:rsidR="25E5BFE6">
        <w:t>empty</w:t>
      </w:r>
      <w:r w:rsidR="530CD15B">
        <w:t xml:space="preserve">. Even </w:t>
      </w:r>
      <w:r w:rsidR="001D1301">
        <w:t>so</w:t>
      </w:r>
      <w:r w:rsidR="530CD15B">
        <w:t xml:space="preserve">, </w:t>
      </w:r>
      <w:r w:rsidR="697D7D6B">
        <w:t xml:space="preserve">in post-processing, </w:t>
      </w:r>
      <w:r w:rsidR="290781A2">
        <w:t xml:space="preserve">it is possible to compute </w:t>
      </w:r>
      <w:r w:rsidR="42923ABA">
        <w:t xml:space="preserve">the </w:t>
      </w:r>
      <w:r w:rsidR="290781A2">
        <w:t>number of</w:t>
      </w:r>
      <w:r w:rsidR="0DEEDEBA">
        <w:t xml:space="preserve"> inoperative</w:t>
      </w:r>
      <w:r w:rsidR="290781A2">
        <w:t xml:space="preserve"> flight </w:t>
      </w:r>
      <w:r w:rsidR="4F49BCCE">
        <w:t>intentions as</w:t>
      </w:r>
      <w:r w:rsidR="37ACA831">
        <w:t xml:space="preserve"> number of missions whose total duration </w:t>
      </w:r>
      <w:r w:rsidR="0D04C8B8">
        <w:t xml:space="preserve">is greater than </w:t>
      </w:r>
      <w:r w:rsidR="70927A30">
        <w:t>drone's autonomy</w:t>
      </w:r>
      <w:r w:rsidR="497F4766">
        <w:t xml:space="preserve">. </w:t>
      </w:r>
    </w:p>
    <w:p w14:paraId="347AF300" w14:textId="0F89BF96" w:rsidR="08E8BFA5" w:rsidRDefault="497F4766" w:rsidP="13CEC79E">
      <w:pPr>
        <w:pStyle w:val="BodyText"/>
      </w:pPr>
      <w:r>
        <w:t xml:space="preserve">For this purpose, </w:t>
      </w:r>
      <w:r w:rsidRPr="22478528">
        <w:rPr>
          <w:b/>
          <w:bCs/>
        </w:rPr>
        <w:t>the realized trajector</w:t>
      </w:r>
      <w:r w:rsidR="600F7F2C" w:rsidRPr="22478528">
        <w:rPr>
          <w:b/>
          <w:bCs/>
        </w:rPr>
        <w:t xml:space="preserve">ies </w:t>
      </w:r>
      <w:r>
        <w:t xml:space="preserve">coming from simulation and that </w:t>
      </w:r>
      <w:r w:rsidR="7838FD70">
        <w:t>are</w:t>
      </w:r>
      <w:r>
        <w:t xml:space="preserve"> subject to strategic and tactical separation management processes </w:t>
      </w:r>
      <w:r w:rsidR="1AD3F077">
        <w:t>are u</w:t>
      </w:r>
      <w:r>
        <w:t>sed</w:t>
      </w:r>
      <w:r w:rsidR="412B5A5B">
        <w:t xml:space="preserve"> and more particularly </w:t>
      </w:r>
      <w:r w:rsidR="34EDBA69">
        <w:t xml:space="preserve">their </w:t>
      </w:r>
      <w:r w:rsidR="412B5A5B">
        <w:t xml:space="preserve">total </w:t>
      </w:r>
      <w:r w:rsidR="3AF6F8CD">
        <w:t xml:space="preserve">mission </w:t>
      </w:r>
      <w:r w:rsidR="412B5A5B">
        <w:t>duration</w:t>
      </w:r>
      <w:r w:rsidR="47AEE4A7">
        <w:t>s</w:t>
      </w:r>
      <w:r>
        <w:t>.</w:t>
      </w:r>
    </w:p>
    <w:p w14:paraId="42111617" w14:textId="76A05459" w:rsidR="6112DCF8" w:rsidRDefault="539D1B2B" w:rsidP="13CEC79E">
      <w:pPr>
        <w:pStyle w:val="BodyText"/>
      </w:pPr>
      <w:r>
        <w:t xml:space="preserve">Hence for every </w:t>
      </w:r>
      <w:r w:rsidR="00B649E2">
        <w:t xml:space="preserve">scenario </w:t>
      </w:r>
      <m:oMath>
        <m:r>
          <w:rPr>
            <w:rFonts w:ascii="Cambria Math" w:hAnsi="Cambria Math"/>
          </w:rPr>
          <m:t>s</m:t>
        </m:r>
      </m:oMath>
      <w:r w:rsidR="00B649E2">
        <w:t xml:space="preserve"> and concept </w:t>
      </w:r>
      <m:oMath>
        <m:r>
          <w:rPr>
            <w:rFonts w:ascii="Cambria Math" w:hAnsi="Cambria Math"/>
          </w:rPr>
          <m:t>c</m:t>
        </m:r>
      </m:oMath>
      <w:r w:rsidR="00B649E2">
        <w:t>,</w:t>
      </w:r>
      <w:r>
        <w:t xml:space="preserve"> AEQ-2 is calculated as a sum of </w:t>
      </w:r>
      <w:r w:rsidRPr="22478528">
        <w:rPr>
          <w:i/>
          <w:iCs/>
        </w:rPr>
        <w:t>characteristic function</w:t>
      </w:r>
      <w:r>
        <w:t xml:space="preserve">, </w:t>
      </w:r>
      <w:r w:rsidRPr="13CEC79E">
        <w:rPr>
          <w:b/>
          <w:bCs/>
        </w:rPr>
        <w:t>1</w:t>
      </w:r>
      <w:r>
        <w:t>, over all flight intention</w:t>
      </w:r>
      <w:r w:rsidR="00BB751B">
        <w:t>s</w:t>
      </w:r>
      <w:r>
        <w:t xml:space="preserve"> indicating whether realized total trajectory duration, </w:t>
      </w:r>
      <m:oMath>
        <m:sSub>
          <m:sSubPr>
            <m:ctrlPr>
              <w:rPr>
                <w:rFonts w:ascii="Cambria Math" w:hAnsi="Cambria Math"/>
                <w:i/>
              </w:rPr>
            </m:ctrlPr>
          </m:sSubPr>
          <m:e>
            <m:r>
              <w:rPr>
                <w:rFonts w:ascii="Cambria Math" w:hAnsi="Cambria Math"/>
              </w:rPr>
              <m:t>T</m:t>
            </m:r>
          </m:e>
          <m:sub>
            <m:r>
              <w:rPr>
                <w:rFonts w:ascii="Cambria Math" w:hAnsi="Cambria Math"/>
              </w:rPr>
              <m:t>sci</m:t>
            </m:r>
          </m:sub>
        </m:sSub>
      </m:oMath>
      <w:r w:rsidR="00B734D9">
        <w:t>,</w:t>
      </w:r>
      <w:r>
        <w:t xml:space="preserve"> is greater than</w:t>
      </w:r>
      <w:r w:rsidR="6157FFBE">
        <w:t xml:space="preserve"> </w:t>
      </w:r>
      <w:r w:rsidR="00BB751B">
        <w:t xml:space="preserve">the </w:t>
      </w:r>
      <w:r w:rsidR="6157FFBE">
        <w:t>specific drone autonomy</w:t>
      </w:r>
      <w:r w:rsidR="6112DCF8" w:rsidRPr="13CEC79E">
        <w:rPr>
          <w:rStyle w:val="FootnoteReference"/>
        </w:rPr>
        <w:footnoteReference w:id="4"/>
      </w:r>
      <w:r>
        <w:t xml:space="preserve">, </w:t>
      </w:r>
      <m:oMath>
        <m:sSub>
          <m:sSubPr>
            <m:ctrlPr>
              <w:rPr>
                <w:rFonts w:ascii="Cambria Math" w:hAnsi="Cambria Math"/>
                <w:i/>
              </w:rPr>
            </m:ctrlPr>
          </m:sSubPr>
          <m:e>
            <m:r>
              <w:rPr>
                <w:rFonts w:ascii="Cambria Math" w:hAnsi="Cambria Math"/>
              </w:rPr>
              <m:t>A</m:t>
            </m:r>
          </m:e>
          <m:sub>
            <m:r>
              <w:rPr>
                <w:rFonts w:ascii="Cambria Math" w:hAnsi="Cambria Math"/>
              </w:rPr>
              <m:t>si</m:t>
            </m:r>
          </m:sub>
        </m:sSub>
      </m:oMath>
      <w:r w:rsidRPr="13CEC79E">
        <w:t>:</w:t>
      </w:r>
    </w:p>
    <w:p w14:paraId="412E6D61" w14:textId="63626C54" w:rsidR="001174BB" w:rsidRPr="00646EB4" w:rsidRDefault="00086224" w:rsidP="13CEC79E">
      <w:pPr>
        <w:pStyle w:val="BodyText"/>
      </w:pPr>
      <m:oMathPara>
        <m:oMathParaPr>
          <m:jc m:val="left"/>
        </m:oMathParaPr>
        <m:oMath>
          <m:sSub>
            <m:sSubPr>
              <m:ctrlPr>
                <w:rPr>
                  <w:rFonts w:ascii="Cambria Math" w:hAnsi="Cambria Math"/>
                  <w:i/>
                </w:rPr>
              </m:ctrlPr>
            </m:sSubPr>
            <m:e>
              <m:r>
                <m:rPr>
                  <m:nor/>
                </m:rPr>
                <w:rPr>
                  <w:rFonts w:ascii="Cambria Math" w:hAnsi="Cambria Math"/>
                </w:rPr>
                <m:t>AEQ-2</m:t>
              </m:r>
            </m:e>
            <m:sub>
              <m:r>
                <w:rPr>
                  <w:rFonts w:ascii="Cambria Math" w:hAnsi="Cambria Math"/>
                </w:rPr>
                <m:t>sc</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s</m:t>
                  </m:r>
                </m:sub>
              </m:sSub>
            </m:sub>
            <m:sup/>
            <m:e>
              <m:r>
                <w:rPr>
                  <w:rFonts w:ascii="Cambria Math" w:hAnsi="Cambria Math"/>
                </w:rPr>
                <m:t>1</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sci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sci</m:t>
                      </m:r>
                    </m:sub>
                  </m:sSub>
                </m:e>
              </m:d>
            </m:e>
          </m:nary>
        </m:oMath>
      </m:oMathPara>
    </w:p>
    <w:p w14:paraId="73F5793E" w14:textId="6632A6F6" w:rsidR="00646EB4" w:rsidRPr="0019567E" w:rsidRDefault="00646EB4" w:rsidP="00646EB4">
      <w:pPr>
        <w:pStyle w:val="BodyText"/>
        <w:rPr>
          <w:vertAlign w:val="subscript"/>
        </w:rPr>
      </w:pPr>
      <w:r>
        <w:t xml:space="preserve">where </w:t>
      </w:r>
      <m:oMath>
        <m:sSub>
          <m:sSubPr>
            <m:ctrlPr>
              <w:rPr>
                <w:rFonts w:ascii="Cambria Math" w:hAnsi="Cambria Math"/>
                <w:i/>
              </w:rPr>
            </m:ctrlPr>
          </m:sSubPr>
          <m:e>
            <m:r>
              <w:rPr>
                <w:rFonts w:ascii="Cambria Math" w:hAnsi="Cambria Math"/>
              </w:rPr>
              <m:t>I</m:t>
            </m:r>
          </m:e>
          <m:sub>
            <m:r>
              <w:rPr>
                <w:rFonts w:ascii="Cambria Math" w:hAnsi="Cambria Math"/>
              </w:rPr>
              <m:t>s</m:t>
            </m:r>
          </m:sub>
        </m:sSub>
      </m:oMath>
      <w:r>
        <w:t xml:space="preserve"> is set of flight intention</w:t>
      </w:r>
      <w:r w:rsidR="00F67968">
        <w:t>s</w:t>
      </w:r>
      <w:r>
        <w:t xml:space="preserve"> for a given scenario </w:t>
      </w:r>
      <m:oMath>
        <m:r>
          <w:rPr>
            <w:rFonts w:ascii="Cambria Math" w:hAnsi="Cambria Math"/>
          </w:rPr>
          <m:t>s</m:t>
        </m:r>
      </m:oMath>
      <w:r>
        <w:t>.</w:t>
      </w:r>
    </w:p>
    <w:p w14:paraId="47D7722F" w14:textId="103E9153" w:rsidR="68599DE6" w:rsidRDefault="1C502FF2" w:rsidP="13CEC79E">
      <w:pPr>
        <w:pStyle w:val="BodyText"/>
      </w:pPr>
      <w:r>
        <w:t>Similarly,</w:t>
      </w:r>
      <w:r w:rsidR="594AF5A0">
        <w:t xml:space="preserve"> to AEQ-1.1, we may </w:t>
      </w:r>
      <w:r w:rsidR="6B4CEBC0">
        <w:t>define</w:t>
      </w:r>
      <w:r w:rsidR="594AF5A0">
        <w:t xml:space="preserve"> </w:t>
      </w:r>
      <w:r w:rsidR="594AF5A0" w:rsidRPr="22478528">
        <w:rPr>
          <w:b/>
          <w:bCs/>
        </w:rPr>
        <w:t>AEQ-2.1 Percentage of i</w:t>
      </w:r>
      <w:r w:rsidR="345952D3" w:rsidRPr="22478528">
        <w:rPr>
          <w:b/>
          <w:bCs/>
        </w:rPr>
        <w:t xml:space="preserve">noperative </w:t>
      </w:r>
      <w:r w:rsidR="3EC62397" w:rsidRPr="22478528">
        <w:rPr>
          <w:b/>
          <w:bCs/>
        </w:rPr>
        <w:t xml:space="preserve">trajectories </w:t>
      </w:r>
      <w:r w:rsidR="594AF5A0">
        <w:t xml:space="preserve">as ratio of the number of </w:t>
      </w:r>
      <w:r w:rsidR="65C7E842">
        <w:t>in</w:t>
      </w:r>
      <w:r w:rsidR="0C903507">
        <w:t xml:space="preserve">operative </w:t>
      </w:r>
      <w:r w:rsidR="65C7E842">
        <w:t xml:space="preserve">trajectories </w:t>
      </w:r>
      <w:r w:rsidR="594AF5A0">
        <w:t>and total number of flight intention in the given scenario</w:t>
      </w:r>
      <w:r w:rsidR="4496C236">
        <w:t>.</w:t>
      </w:r>
    </w:p>
    <w:p w14:paraId="5F77F088" w14:textId="0AEE7555" w:rsidR="04E69042" w:rsidRDefault="04E69042" w:rsidP="002D0916">
      <w:pPr>
        <w:pStyle w:val="Heading3"/>
        <w:rPr>
          <w:rFonts w:eastAsia="Calibri" w:cs="Calibri"/>
          <w:color w:val="59666D"/>
          <w:sz w:val="22"/>
        </w:rPr>
      </w:pPr>
      <w:r>
        <w:t xml:space="preserve">AEQ-3: </w:t>
      </w:r>
      <w:r w:rsidR="21EC6FFA">
        <w:t xml:space="preserve">The </w:t>
      </w:r>
      <w:r>
        <w:t>demand</w:t>
      </w:r>
      <w:r w:rsidR="15C158C2">
        <w:t xml:space="preserve"> delay</w:t>
      </w:r>
      <w:r w:rsidR="0AF784FA">
        <w:t xml:space="preserve"> disper</w:t>
      </w:r>
      <w:r w:rsidR="606DA11A">
        <w:t>s</w:t>
      </w:r>
      <w:r w:rsidR="0AF784FA">
        <w:t>ion</w:t>
      </w:r>
    </w:p>
    <w:p w14:paraId="46C767F7" w14:textId="331442A1" w:rsidR="22DFE922" w:rsidRDefault="7B16276C" w:rsidP="13CEC79E">
      <w:pPr>
        <w:pStyle w:val="BodyText"/>
      </w:pPr>
      <w:r>
        <w:t xml:space="preserve">In statistics, dispersion is a measure of </w:t>
      </w:r>
      <w:r w:rsidR="22420445">
        <w:t xml:space="preserve">a </w:t>
      </w:r>
      <w:r>
        <w:t>data spread</w:t>
      </w:r>
      <w:r w:rsidR="2B7D496E">
        <w:t>. H</w:t>
      </w:r>
      <w:r w:rsidR="121F4A11">
        <w:t>ence</w:t>
      </w:r>
      <w:r w:rsidR="5BCC323A">
        <w:t xml:space="preserve">, </w:t>
      </w:r>
      <w:r w:rsidR="121F4A11">
        <w:t xml:space="preserve">when </w:t>
      </w:r>
      <w:r w:rsidR="001D7F6C">
        <w:t xml:space="preserve">dispersion is </w:t>
      </w:r>
      <w:r w:rsidR="121F4A11">
        <w:t>small</w:t>
      </w:r>
      <w:r w:rsidR="001D7F6C">
        <w:t xml:space="preserve">, </w:t>
      </w:r>
      <w:r w:rsidR="2FF540B0">
        <w:t xml:space="preserve">data in the </w:t>
      </w:r>
      <w:r w:rsidR="3FA5E129">
        <w:t xml:space="preserve">given </w:t>
      </w:r>
      <w:r w:rsidR="2FF540B0">
        <w:t xml:space="preserve">sample </w:t>
      </w:r>
      <w:r w:rsidR="2F8B3738">
        <w:t xml:space="preserve">are </w:t>
      </w:r>
      <w:r w:rsidR="2FF540B0">
        <w:t xml:space="preserve">clustered </w:t>
      </w:r>
      <w:r w:rsidR="00865D6E">
        <w:t>(</w:t>
      </w:r>
      <w:r w:rsidR="2FF540B0">
        <w:t xml:space="preserve">I.e., </w:t>
      </w:r>
      <w:r w:rsidR="1281D32E">
        <w:t>squeezed</w:t>
      </w:r>
      <w:r w:rsidR="00865D6E">
        <w:t>)</w:t>
      </w:r>
      <w:r w:rsidR="1281D32E">
        <w:t xml:space="preserve">, and </w:t>
      </w:r>
      <w:r w:rsidR="00865D6E">
        <w:t xml:space="preserve">when </w:t>
      </w:r>
      <w:r w:rsidR="1281D32E">
        <w:t xml:space="preserve">dispersion is large, </w:t>
      </w:r>
      <w:r>
        <w:t xml:space="preserve">the data </w:t>
      </w:r>
      <w:r w:rsidR="3697F556">
        <w:t xml:space="preserve">are </w:t>
      </w:r>
      <w:r>
        <w:t xml:space="preserve">widely scattered. </w:t>
      </w:r>
      <w:r w:rsidR="0C52ADEE">
        <w:t>I</w:t>
      </w:r>
      <w:r w:rsidR="64825593">
        <w:t>n Metropolis</w:t>
      </w:r>
      <w:r w:rsidR="7B10A063">
        <w:t xml:space="preserve"> 2</w:t>
      </w:r>
      <w:r w:rsidR="64825593">
        <w:t xml:space="preserve"> the dispersion of the demand delay is used as a measure of </w:t>
      </w:r>
      <w:r w:rsidR="1EA0939E">
        <w:t>service equity, where low dela</w:t>
      </w:r>
      <w:r w:rsidR="575576C5">
        <w:t>y dispersion is an indication of equitable delay distribution among the users.</w:t>
      </w:r>
      <w:r w:rsidR="4067A797">
        <w:t xml:space="preserve"> It is a macroscopic </w:t>
      </w:r>
      <w:r w:rsidR="007816AF">
        <w:t>indicator since</w:t>
      </w:r>
      <w:r w:rsidR="4067A797">
        <w:t xml:space="preserve"> the delay distribution among the users is summarized with a single valued parameter.</w:t>
      </w:r>
    </w:p>
    <w:p w14:paraId="2C03C990" w14:textId="03EDA0AB" w:rsidR="007816AF" w:rsidRDefault="00D49F01" w:rsidP="13CEC79E">
      <w:pPr>
        <w:pStyle w:val="BodyText"/>
      </w:pPr>
      <w:r>
        <w:t>The AEQ-3: The demand delay dispersion</w:t>
      </w:r>
      <w:r w:rsidR="6AB9347C">
        <w:t xml:space="preserve"> is computed as a standard deviation</w:t>
      </w:r>
      <w:r w:rsidR="61BB116D" w:rsidRPr="22478528">
        <w:rPr>
          <w:rStyle w:val="FootnoteReference"/>
        </w:rPr>
        <w:footnoteReference w:id="5"/>
      </w:r>
      <w:r w:rsidR="6AB9347C">
        <w:t xml:space="preserve"> of delay</w:t>
      </w:r>
      <w:r w:rsidR="14B46DFA">
        <w:t xml:space="preserve"> of all flight intentions</w:t>
      </w:r>
      <w:r w:rsidR="6AB9347C">
        <w:t>, where delay for each flight intention</w:t>
      </w:r>
      <w:r w:rsidR="5FEC4A45">
        <w:t xml:space="preserve">, </w:t>
      </w:r>
      <m:oMath>
        <m:sSub>
          <m:sSubPr>
            <m:ctrlPr>
              <w:rPr>
                <w:rFonts w:ascii="Cambria Math" w:hAnsi="Cambria Math"/>
                <w:i/>
              </w:rPr>
            </m:ctrlPr>
          </m:sSubPr>
          <m:e>
            <m:r>
              <w:rPr>
                <w:rFonts w:ascii="Cambria Math" w:hAnsi="Cambria Math"/>
              </w:rPr>
              <m:t>δ</m:t>
            </m:r>
          </m:e>
          <m:sub>
            <m:r>
              <w:rPr>
                <w:rFonts w:ascii="Cambria Math" w:hAnsi="Cambria Math"/>
              </w:rPr>
              <m:t>sci</m:t>
            </m:r>
          </m:sub>
        </m:sSub>
      </m:oMath>
      <w:r w:rsidR="00F553BD">
        <w:t xml:space="preserve">, </w:t>
      </w:r>
      <w:r w:rsidR="6AB9347C">
        <w:t xml:space="preserve">is calculated </w:t>
      </w:r>
      <w:r w:rsidR="6B88563A">
        <w:t xml:space="preserve">as a difference between </w:t>
      </w:r>
      <w:r w:rsidR="481A198B">
        <w:t xml:space="preserve">realized arrival time, </w:t>
      </w:r>
      <m:oMath>
        <m:sSub>
          <m:sSubPr>
            <m:ctrlPr>
              <w:rPr>
                <w:rFonts w:ascii="Cambria Math" w:hAnsi="Cambria Math"/>
                <w:i/>
              </w:rPr>
            </m:ctrlPr>
          </m:sSubPr>
          <m:e>
            <m:r>
              <w:rPr>
                <w:rFonts w:ascii="Cambria Math" w:hAnsi="Cambria Math"/>
              </w:rPr>
              <m:t>t</m:t>
            </m:r>
          </m:e>
          <m:sub>
            <m:r>
              <w:rPr>
                <w:rFonts w:ascii="Cambria Math" w:hAnsi="Cambria Math"/>
              </w:rPr>
              <m:t>sci</m:t>
            </m:r>
          </m:sub>
        </m:sSub>
      </m:oMath>
      <w:r w:rsidR="481A198B">
        <w:t xml:space="preserve">, </w:t>
      </w:r>
      <w:r w:rsidR="65E90587">
        <w:t xml:space="preserve">and </w:t>
      </w:r>
      <w:r w:rsidR="481A198B">
        <w:t xml:space="preserve">ideal expected arrival time, </w:t>
      </w:r>
      <m:oMath>
        <m:sSubSup>
          <m:sSubSupPr>
            <m:ctrlPr>
              <w:rPr>
                <w:rFonts w:ascii="Cambria Math" w:hAnsi="Cambria Math"/>
                <w:i/>
              </w:rPr>
            </m:ctrlPr>
          </m:sSubSupPr>
          <m:e>
            <m:r>
              <w:rPr>
                <w:rFonts w:ascii="Cambria Math" w:hAnsi="Cambria Math"/>
              </w:rPr>
              <m:t>t</m:t>
            </m:r>
          </m:e>
          <m:sub>
            <m:r>
              <w:rPr>
                <w:rFonts w:ascii="Cambria Math" w:hAnsi="Cambria Math"/>
              </w:rPr>
              <m:t>sci</m:t>
            </m:r>
          </m:sub>
          <m:sup>
            <m:r>
              <w:rPr>
                <w:rFonts w:ascii="Cambria Math" w:hAnsi="Cambria Math"/>
              </w:rPr>
              <m:t>*</m:t>
            </m:r>
          </m:sup>
        </m:sSubSup>
      </m:oMath>
      <w:r w:rsidR="481A198B">
        <w:t>:</w:t>
      </w:r>
    </w:p>
    <w:p w14:paraId="6B72882E" w14:textId="77777777" w:rsidR="00EC4D2E" w:rsidRPr="00EC4D2E" w:rsidRDefault="00086224" w:rsidP="3057C43E">
      <w:pPr>
        <w:pStyle w:val="BodyText"/>
      </w:pPr>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sci</m:t>
                  </m:r>
                </m:sub>
              </m:sSub>
              <m:r>
                <w:rPr>
                  <w:rFonts w:ascii="Cambria Math" w:hAnsi="Cambria Math"/>
                </w:rPr>
                <m:t>=t</m:t>
              </m:r>
            </m:e>
            <m:sub>
              <m:r>
                <w:rPr>
                  <w:rFonts w:ascii="Cambria Math" w:hAnsi="Cambria Math"/>
                </w:rPr>
                <m:t>sci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sci</m:t>
              </m:r>
            </m:sub>
            <m:sup>
              <m:r>
                <w:rPr>
                  <w:rFonts w:ascii="Cambria Math" w:hAnsi="Cambria Math"/>
                </w:rPr>
                <m:t>*</m:t>
              </m:r>
            </m:sup>
          </m:sSubSup>
        </m:oMath>
      </m:oMathPara>
    </w:p>
    <w:p w14:paraId="09155A36" w14:textId="1DA5365F" w:rsidR="07BE3C37" w:rsidRDefault="103287CB" w:rsidP="3057C43E">
      <w:pPr>
        <w:pStyle w:val="BodyText"/>
      </w:pPr>
      <w:r>
        <w:t xml:space="preserve">Please note that </w:t>
      </w:r>
      <w:r w:rsidR="36BCA169">
        <w:t>ideal</w:t>
      </w:r>
      <w:r w:rsidR="3DBA95E1">
        <w:t xml:space="preserve"> and realized</w:t>
      </w:r>
      <w:r w:rsidR="36BCA169">
        <w:t xml:space="preserve"> trajectories are defined </w:t>
      </w:r>
      <w:r w:rsidR="0E38E7E7">
        <w:t>in the same way as explained in the AEQ-1</w:t>
      </w:r>
      <w:r w:rsidR="4F28BB22">
        <w:t>;</w:t>
      </w:r>
      <w:r w:rsidR="6981D48B">
        <w:t xml:space="preserve"> ideal trajectory being computed as the faste</w:t>
      </w:r>
      <w:r w:rsidR="004221E1">
        <w:t>st</w:t>
      </w:r>
      <w:r w:rsidR="6981D48B">
        <w:t xml:space="preserve"> trajectory from origin to destination departing on </w:t>
      </w:r>
      <w:r w:rsidR="000D3A63">
        <w:t xml:space="preserve">the </w:t>
      </w:r>
      <w:r w:rsidR="6981D48B">
        <w:lastRenderedPageBreak/>
        <w:t>requested time as if a user were alone in the system and that consider</w:t>
      </w:r>
      <w:r w:rsidR="005075A4">
        <w:t>s</w:t>
      </w:r>
      <w:r w:rsidR="6981D48B">
        <w:t xml:space="preserve"> </w:t>
      </w:r>
      <w:r w:rsidR="2B1C732A">
        <w:t xml:space="preserve">all </w:t>
      </w:r>
      <w:r w:rsidR="00AB0847">
        <w:t>concept-</w:t>
      </w:r>
      <w:r w:rsidR="2B1C732A">
        <w:t xml:space="preserve">specific </w:t>
      </w:r>
      <w:r w:rsidR="6981D48B">
        <w:t>airspace rules</w:t>
      </w:r>
      <w:r w:rsidR="486E0681">
        <w:t>;</w:t>
      </w:r>
      <w:r w:rsidR="757C52C3">
        <w:t xml:space="preserve"> and realized</w:t>
      </w:r>
      <w:r w:rsidR="6981D48B">
        <w:t xml:space="preserve"> </w:t>
      </w:r>
      <w:r w:rsidR="273D4321">
        <w:t xml:space="preserve">trajectory </w:t>
      </w:r>
      <w:r w:rsidR="6981D48B">
        <w:t>coming from simulation</w:t>
      </w:r>
      <w:r w:rsidR="002337D3">
        <w:t xml:space="preserve">, </w:t>
      </w:r>
      <w:del w:id="317" w:author="andrija.vidosavljevic@recherche.enac.fr" w:date="2021-11-30T15:14:00Z">
        <w:r w:rsidR="6981D48B">
          <w:delText xml:space="preserve"> </w:delText>
        </w:r>
      </w:del>
      <w:r w:rsidR="002337D3">
        <w:t xml:space="preserve">which </w:t>
      </w:r>
      <w:r w:rsidR="6981D48B">
        <w:t>is subject to strategic and tactical separation management processes.</w:t>
      </w:r>
    </w:p>
    <w:p w14:paraId="3ECDA6FE" w14:textId="354F9005" w:rsidR="7E35A262" w:rsidRDefault="349235BE" w:rsidP="22478528">
      <w:pPr>
        <w:pStyle w:val="BodyText"/>
      </w:pPr>
      <w:r>
        <w:t>Hence</w:t>
      </w:r>
      <w:r w:rsidR="6619B35F">
        <w:t xml:space="preserve"> for every </w:t>
      </w:r>
      <w:r w:rsidR="00C34C66">
        <w:t xml:space="preserve">scenario </w:t>
      </w:r>
      <m:oMath>
        <m:r>
          <w:rPr>
            <w:rFonts w:ascii="Cambria Math" w:hAnsi="Cambria Math"/>
          </w:rPr>
          <m:t>s</m:t>
        </m:r>
      </m:oMath>
      <w:r w:rsidR="00C34C66">
        <w:t xml:space="preserve"> and concept </w:t>
      </w:r>
      <m:oMath>
        <m:r>
          <w:rPr>
            <w:rFonts w:ascii="Cambria Math" w:hAnsi="Cambria Math"/>
          </w:rPr>
          <m:t>c</m:t>
        </m:r>
      </m:oMath>
      <w:r w:rsidR="6619B35F">
        <w:t>,</w:t>
      </w:r>
      <w:r>
        <w:t xml:space="preserve"> the AEQ-3 is computed by following formula</w:t>
      </w:r>
      <w:r w:rsidR="3F07BE3C">
        <w:t>:</w:t>
      </w:r>
    </w:p>
    <w:p w14:paraId="04766E02" w14:textId="4630D996" w:rsidR="00EC4D2E" w:rsidRPr="00EC4D2E" w:rsidRDefault="00086224" w:rsidP="22478528">
      <w:pPr>
        <w:pStyle w:val="BodyText"/>
      </w:pPr>
      <m:oMathPara>
        <m:oMathParaPr>
          <m:jc m:val="left"/>
        </m:oMathParaPr>
        <m:oMath>
          <m:sSub>
            <m:sSubPr>
              <m:ctrlPr>
                <w:rPr>
                  <w:rFonts w:ascii="Cambria Math" w:hAnsi="Cambria Math"/>
                  <w:i/>
                </w:rPr>
              </m:ctrlPr>
            </m:sSubPr>
            <m:e>
              <m:r>
                <m:rPr>
                  <m:nor/>
                </m:rPr>
                <w:rPr>
                  <w:rFonts w:ascii="Cambria Math" w:hAnsi="Cambria Math"/>
                </w:rPr>
                <m:t>AEQ-3</m:t>
              </m:r>
            </m:e>
            <m:sub>
              <m:r>
                <w:rPr>
                  <w:rFonts w:ascii="Cambria Math" w:hAnsi="Cambria Math"/>
                </w:rPr>
                <m:t>sc</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m:t>
                      </m:r>
                    </m:sub>
                  </m:sSub>
                </m:den>
              </m:f>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s</m:t>
                      </m:r>
                    </m:sub>
                  </m:sSub>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sci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sc</m:t>
                              </m:r>
                            </m:sub>
                          </m:sSub>
                        </m:e>
                      </m:d>
                    </m:e>
                    <m:sup>
                      <m:r>
                        <w:rPr>
                          <w:rFonts w:ascii="Cambria Math" w:hAnsi="Cambria Math"/>
                        </w:rPr>
                        <m:t>2</m:t>
                      </m:r>
                    </m:sup>
                  </m:sSup>
                </m:e>
              </m:nary>
            </m:e>
          </m:rad>
        </m:oMath>
      </m:oMathPara>
    </w:p>
    <w:p w14:paraId="0900698B" w14:textId="228CC96F" w:rsidR="7E35A262" w:rsidRDefault="00187D3A" w:rsidP="22478528">
      <w:pPr>
        <w:pStyle w:val="BodyText"/>
      </w:pPr>
      <w:r>
        <w:t>W</w:t>
      </w:r>
      <w:r w:rsidR="427C3D35">
        <w:t>here</w:t>
      </w:r>
      <w:r>
        <w:t xml:space="preserve">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7DAF9C53">
        <w:t xml:space="preserve"> </w:t>
      </w:r>
      <w:r w:rsidR="01F57EDB" w:rsidRPr="22478528">
        <w:t xml:space="preserve">and </w:t>
      </w:r>
      <m:oMath>
        <m:sSub>
          <m:sSubPr>
            <m:ctrlPr>
              <w:rPr>
                <w:rFonts w:ascii="Cambria Math" w:hAnsi="Cambria Math"/>
                <w:i/>
              </w:rPr>
            </m:ctrlPr>
          </m:sSubPr>
          <m:e>
            <m:r>
              <w:rPr>
                <w:rFonts w:ascii="Cambria Math" w:hAnsi="Cambria Math"/>
              </w:rPr>
              <m:t>I</m:t>
            </m:r>
          </m:e>
          <m:sub>
            <m:r>
              <w:rPr>
                <w:rFonts w:ascii="Cambria Math" w:hAnsi="Cambria Math"/>
              </w:rPr>
              <m:t>s</m:t>
            </m:r>
          </m:sub>
        </m:sSub>
      </m:oMath>
      <w:r>
        <w:t xml:space="preserve"> </w:t>
      </w:r>
      <w:r w:rsidR="01F57EDB">
        <w:t xml:space="preserve">are number and set of flight intentions for a given scenario </w:t>
      </w:r>
      <m:oMath>
        <m:r>
          <w:rPr>
            <w:rFonts w:ascii="Cambria Math" w:hAnsi="Cambria Math"/>
          </w:rPr>
          <m:t>s</m:t>
        </m:r>
      </m:oMath>
      <w:r w:rsidR="01F57EDB">
        <w:t xml:space="preserve">, </w:t>
      </w:r>
      <w:r w:rsidR="2AE54429">
        <w:t xml:space="preserve">and </w:t>
      </w:r>
      <w:r w:rsidR="540CEF1A">
        <w:t xml:space="preserve">the average value of demand delay for the given </w:t>
      </w:r>
      <w:r w:rsidR="00C34C66">
        <w:t xml:space="preserve">scenario </w:t>
      </w:r>
      <m:oMath>
        <m:r>
          <w:rPr>
            <w:rFonts w:ascii="Cambria Math" w:hAnsi="Cambria Math"/>
          </w:rPr>
          <m:t>s</m:t>
        </m:r>
      </m:oMath>
      <w:r w:rsidR="00C34C66">
        <w:t xml:space="preserve"> and concept </w:t>
      </w:r>
      <m:oMath>
        <m:r>
          <w:rPr>
            <w:rFonts w:ascii="Cambria Math" w:hAnsi="Cambria Math"/>
          </w:rPr>
          <m:t>c</m:t>
        </m:r>
      </m:oMath>
      <w:r w:rsidR="000D2A43">
        <w:t xml:space="preserve"> is calculated as:</w:t>
      </w:r>
    </w:p>
    <w:p w14:paraId="45CF9CBB" w14:textId="5F62F789" w:rsidR="000D2A43" w:rsidRPr="000D2A43" w:rsidRDefault="00086224" w:rsidP="22478528">
      <w:pPr>
        <w:pStyle w:val="BodyText"/>
      </w:pPr>
      <m:oMathPara>
        <m:oMathParaPr>
          <m:jc m:val="left"/>
        </m:oMathParaPr>
        <m:oMath>
          <m:sSub>
            <m:sSubPr>
              <m:ctrlPr>
                <w:rPr>
                  <w:rFonts w:ascii="Cambria Math" w:hAnsi="Cambria Math"/>
                  <w:i/>
                </w:rPr>
              </m:ctrlPr>
            </m:sSubPr>
            <m:e>
              <m:r>
                <w:rPr>
                  <w:rFonts w:ascii="Cambria Math" w:hAnsi="Cambria Math"/>
                </w:rPr>
                <m:t>μ</m:t>
              </m:r>
            </m:e>
            <m:sub>
              <m:r>
                <w:rPr>
                  <w:rFonts w:ascii="Cambria Math" w:hAnsi="Cambria Math"/>
                </w:rPr>
                <m:t>sc</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m:t>
                  </m:r>
                </m:sub>
              </m:sSub>
            </m:den>
          </m:f>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s</m:t>
                  </m:r>
                </m:sub>
              </m:sSub>
            </m:sub>
            <m:sup/>
            <m:e>
              <m:sSub>
                <m:sSubPr>
                  <m:ctrlPr>
                    <w:rPr>
                      <w:rFonts w:ascii="Cambria Math" w:hAnsi="Cambria Math"/>
                      <w:i/>
                    </w:rPr>
                  </m:ctrlPr>
                </m:sSubPr>
                <m:e>
                  <m:r>
                    <w:rPr>
                      <w:rFonts w:ascii="Cambria Math" w:hAnsi="Cambria Math"/>
                    </w:rPr>
                    <m:t>δ</m:t>
                  </m:r>
                </m:e>
                <m:sub>
                  <m:r>
                    <w:rPr>
                      <w:rFonts w:ascii="Cambria Math" w:hAnsi="Cambria Math"/>
                    </w:rPr>
                    <m:t>sci</m:t>
                  </m:r>
                </m:sub>
              </m:sSub>
            </m:e>
          </m:nary>
        </m:oMath>
      </m:oMathPara>
    </w:p>
    <w:p w14:paraId="235E1F83" w14:textId="685212DE" w:rsidR="13CEC79E" w:rsidRDefault="63CBE274" w:rsidP="3057C43E">
      <w:pPr>
        <w:pStyle w:val="BodyText"/>
      </w:pPr>
      <w:r>
        <w:t>It should be noted that the AEQ-3 unit is the same as the delay</w:t>
      </w:r>
      <w:r w:rsidR="4A0BAED3">
        <w:t xml:space="preserve"> unit</w:t>
      </w:r>
      <w:r>
        <w:t xml:space="preserve">, therefore </w:t>
      </w:r>
      <w:r w:rsidR="27A1976B">
        <w:t xml:space="preserve">it is a time unit </w:t>
      </w:r>
      <w:r w:rsidR="00C34C66">
        <w:t>e.g.,</w:t>
      </w:r>
      <w:r w:rsidR="27A1976B">
        <w:t xml:space="preserve"> </w:t>
      </w:r>
      <w:r w:rsidR="4326EAEF">
        <w:t>second</w:t>
      </w:r>
      <w:r w:rsidR="0B621988">
        <w:t>s.</w:t>
      </w:r>
    </w:p>
    <w:p w14:paraId="397CD1AD" w14:textId="289FAFB5" w:rsidR="7B1AD8CE" w:rsidRDefault="6632DBE7" w:rsidP="002D0916">
      <w:pPr>
        <w:pStyle w:val="Heading3"/>
        <w:rPr>
          <w:rFonts w:eastAsia="Calibri" w:cs="Calibri"/>
          <w:color w:val="59666D"/>
          <w:sz w:val="22"/>
        </w:rPr>
      </w:pPr>
      <w:r>
        <w:t>AEQ-</w:t>
      </w:r>
      <w:r w:rsidR="101F0989">
        <w:t>4</w:t>
      </w:r>
      <w:r>
        <w:t>: The worst demand delay</w:t>
      </w:r>
    </w:p>
    <w:p w14:paraId="213C896A" w14:textId="5A66E979" w:rsidR="416D556D" w:rsidRDefault="51137A48" w:rsidP="17E5B64A">
      <w:pPr>
        <w:pStyle w:val="BodyText"/>
      </w:pPr>
      <w:r>
        <w:t xml:space="preserve">The AEQ-3 </w:t>
      </w:r>
      <w:r w:rsidR="2CA3EAC1">
        <w:t xml:space="preserve">is a good </w:t>
      </w:r>
      <w:r w:rsidR="60B23701">
        <w:t>indicator</w:t>
      </w:r>
      <w:r w:rsidR="0F8DD132">
        <w:t xml:space="preserve"> of </w:t>
      </w:r>
      <w:r w:rsidR="60B23701">
        <w:t xml:space="preserve">how individual demand delays are </w:t>
      </w:r>
      <w:r w:rsidR="5A27EAB9">
        <w:t xml:space="preserve">spread </w:t>
      </w:r>
      <w:r w:rsidR="60B23701">
        <w:t>around mean delay</w:t>
      </w:r>
      <w:r w:rsidR="459443E6">
        <w:t>;</w:t>
      </w:r>
      <w:r w:rsidR="2B138243">
        <w:t xml:space="preserve"> </w:t>
      </w:r>
      <w:r w:rsidR="73734FED">
        <w:t>b</w:t>
      </w:r>
      <w:r w:rsidR="2CA3EAC1">
        <w:t xml:space="preserve">ut it is </w:t>
      </w:r>
      <w:r w:rsidR="79389F46">
        <w:t xml:space="preserve">poor </w:t>
      </w:r>
      <w:r w:rsidR="2F73595E">
        <w:t xml:space="preserve">estimate </w:t>
      </w:r>
      <w:r w:rsidR="79389F46">
        <w:t xml:space="preserve">of the outliers </w:t>
      </w:r>
      <w:r w:rsidR="71D0A156">
        <w:t>I.e.,</w:t>
      </w:r>
      <w:r w:rsidR="79389F46">
        <w:t xml:space="preserve"> the most penalis</w:t>
      </w:r>
      <w:r w:rsidR="0448EB47">
        <w:t>ing</w:t>
      </w:r>
      <w:r w:rsidR="79389F46">
        <w:t xml:space="preserve"> </w:t>
      </w:r>
      <w:r w:rsidR="676F3A33">
        <w:t>or benefiting users.</w:t>
      </w:r>
      <w:r w:rsidR="22D0D962">
        <w:t xml:space="preserve"> </w:t>
      </w:r>
      <w:r w:rsidR="3965E269">
        <w:t xml:space="preserve">It </w:t>
      </w:r>
      <w:r w:rsidR="32A299E2">
        <w:t xml:space="preserve">is exactly what the </w:t>
      </w:r>
      <w:r w:rsidR="292440DA">
        <w:t>AEQ-4</w:t>
      </w:r>
      <w:r w:rsidR="301833A4">
        <w:t xml:space="preserve"> indicator</w:t>
      </w:r>
      <w:r w:rsidR="0BD571D9">
        <w:t>, the worst demand delay,</w:t>
      </w:r>
      <w:r w:rsidR="301833A4">
        <w:t xml:space="preserve"> </w:t>
      </w:r>
      <w:r w:rsidR="1ABAEBA1">
        <w:t xml:space="preserve">is </w:t>
      </w:r>
      <w:r w:rsidR="2BB17640">
        <w:t xml:space="preserve">trying to </w:t>
      </w:r>
      <w:r w:rsidR="037E544F">
        <w:t>quantify</w:t>
      </w:r>
      <w:r w:rsidR="6AA47105">
        <w:t>,</w:t>
      </w:r>
      <w:r w:rsidR="301833A4">
        <w:t xml:space="preserve"> </w:t>
      </w:r>
      <w:r w:rsidR="5878C99F">
        <w:t xml:space="preserve">so </w:t>
      </w:r>
      <w:r w:rsidR="301833A4">
        <w:t xml:space="preserve">representing a </w:t>
      </w:r>
      <w:r w:rsidR="365B44C1">
        <w:t>complementary measure of the magnitude of the service equity</w:t>
      </w:r>
      <w:r w:rsidR="2B14F3B6">
        <w:t xml:space="preserve"> along with AEQ-3</w:t>
      </w:r>
      <w:r w:rsidR="4D6DEAB7">
        <w:t>.</w:t>
      </w:r>
    </w:p>
    <w:p w14:paraId="2BBD1A53" w14:textId="03BFC34A" w:rsidR="13CEC79E" w:rsidRDefault="6A361DA2" w:rsidP="22478528">
      <w:pPr>
        <w:pStyle w:val="BodyText"/>
        <w:rPr>
          <w:vertAlign w:val="subscript"/>
        </w:rPr>
      </w:pPr>
      <w:r>
        <w:t>AEQ-4</w:t>
      </w:r>
      <w:r w:rsidR="25DCA517">
        <w:t xml:space="preserve"> </w:t>
      </w:r>
      <w:r w:rsidR="390D0515">
        <w:t>is computed as maximal difference between</w:t>
      </w:r>
      <w:r w:rsidR="0E3D08F0">
        <w:t xml:space="preserve"> any individual</w:t>
      </w:r>
      <w:r w:rsidR="12D551B8">
        <w:t xml:space="preserve"> I.e., flight intention </w:t>
      </w:r>
      <w:r w:rsidR="0E3D08F0">
        <w:t>delay and the average delay</w:t>
      </w:r>
      <w:r w:rsidR="5AB43414">
        <w:t>. The flight intention delay</w:t>
      </w:r>
      <w:r w:rsidR="7B1BCC07">
        <w:t>,</w:t>
      </w:r>
      <w:r w:rsidR="00D40858">
        <w:t xml:space="preserve"> </w:t>
      </w:r>
      <m:oMath>
        <m:sSub>
          <m:sSubPr>
            <m:ctrlPr>
              <w:rPr>
                <w:rFonts w:ascii="Cambria Math" w:hAnsi="Cambria Math"/>
                <w:i/>
              </w:rPr>
            </m:ctrlPr>
          </m:sSubPr>
          <m:e>
            <m:r>
              <w:rPr>
                <w:rFonts w:ascii="Cambria Math" w:hAnsi="Cambria Math"/>
              </w:rPr>
              <m:t>δ</m:t>
            </m:r>
          </m:e>
          <m:sub>
            <m:r>
              <w:rPr>
                <w:rFonts w:ascii="Cambria Math" w:hAnsi="Cambria Math"/>
              </w:rPr>
              <m:t>sci</m:t>
            </m:r>
          </m:sub>
        </m:sSub>
      </m:oMath>
      <w:r w:rsidR="00D40858">
        <w:t>,</w:t>
      </w:r>
      <w:r w:rsidR="7B1BCC07">
        <w:t xml:space="preserve"> is calculated as a difference between realized arrival time, </w:t>
      </w:r>
      <m:oMath>
        <m:sSub>
          <m:sSubPr>
            <m:ctrlPr>
              <w:rPr>
                <w:rFonts w:ascii="Cambria Math" w:hAnsi="Cambria Math"/>
                <w:i/>
              </w:rPr>
            </m:ctrlPr>
          </m:sSubPr>
          <m:e>
            <m:r>
              <w:rPr>
                <w:rFonts w:ascii="Cambria Math" w:hAnsi="Cambria Math"/>
              </w:rPr>
              <m:t>t</m:t>
            </m:r>
          </m:e>
          <m:sub>
            <m:r>
              <w:rPr>
                <w:rFonts w:ascii="Cambria Math" w:hAnsi="Cambria Math"/>
              </w:rPr>
              <m:t>sci</m:t>
            </m:r>
          </m:sub>
        </m:sSub>
      </m:oMath>
      <w:r w:rsidR="7B1BCC07">
        <w:t>, and ideal expected arrival time,</w:t>
      </w:r>
      <w:r w:rsidR="0059010E">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sci</m:t>
            </m:r>
          </m:sub>
          <m:sup>
            <m:r>
              <w:rPr>
                <w:rFonts w:ascii="Cambria Math" w:hAnsi="Cambria Math"/>
              </w:rPr>
              <m:t>*</m:t>
            </m:r>
          </m:sup>
        </m:sSubSup>
      </m:oMath>
      <w:r w:rsidR="0059010E">
        <w:t xml:space="preserve">, </w:t>
      </w:r>
      <w:r w:rsidR="65EE8191">
        <w:t>and it</w:t>
      </w:r>
      <w:r w:rsidR="0059010E">
        <w:t>s</w:t>
      </w:r>
      <w:r w:rsidR="65EE8191">
        <w:t xml:space="preserve"> average value, </w:t>
      </w:r>
      <m:oMath>
        <m:sSub>
          <m:sSubPr>
            <m:ctrlPr>
              <w:rPr>
                <w:rFonts w:ascii="Cambria Math" w:hAnsi="Cambria Math"/>
                <w:i/>
              </w:rPr>
            </m:ctrlPr>
          </m:sSubPr>
          <m:e>
            <m:r>
              <w:rPr>
                <w:rFonts w:ascii="Cambria Math" w:hAnsi="Cambria Math"/>
              </w:rPr>
              <m:t>μ</m:t>
            </m:r>
          </m:e>
          <m:sub>
            <m:r>
              <w:rPr>
                <w:rFonts w:ascii="Cambria Math" w:hAnsi="Cambria Math"/>
              </w:rPr>
              <m:t>sc</m:t>
            </m:r>
          </m:sub>
        </m:sSub>
      </m:oMath>
      <w:r w:rsidR="65EE8191">
        <w:t xml:space="preserve">, as </w:t>
      </w:r>
      <m:oMath>
        <m:sSub>
          <m:sSubPr>
            <m:ctrlPr>
              <w:rPr>
                <w:rFonts w:ascii="Cambria Math" w:hAnsi="Cambria Math"/>
                <w:i/>
              </w:rPr>
            </m:ctrlPr>
          </m:sSubPr>
          <m:e>
            <m:r>
              <w:rPr>
                <w:rFonts w:ascii="Cambria Math" w:hAnsi="Cambria Math"/>
              </w:rPr>
              <m:t>μ</m:t>
            </m:r>
          </m:e>
          <m:sub>
            <m:r>
              <w:rPr>
                <w:rFonts w:ascii="Cambria Math" w:hAnsi="Cambria Math"/>
              </w:rPr>
              <m:t>sc</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m:t>
                </m:r>
              </m:sub>
            </m:sSub>
          </m:den>
        </m:f>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s</m:t>
                </m:r>
              </m:sub>
            </m:sSub>
          </m:sub>
          <m:sup/>
          <m:e>
            <m:sSub>
              <m:sSubPr>
                <m:ctrlPr>
                  <w:rPr>
                    <w:rFonts w:ascii="Cambria Math" w:hAnsi="Cambria Math"/>
                    <w:i/>
                  </w:rPr>
                </m:ctrlPr>
              </m:sSubPr>
              <m:e>
                <m:r>
                  <w:rPr>
                    <w:rFonts w:ascii="Cambria Math" w:hAnsi="Cambria Math"/>
                  </w:rPr>
                  <m:t>δ</m:t>
                </m:r>
              </m:e>
              <m:sub>
                <m:r>
                  <w:rPr>
                    <w:rFonts w:ascii="Cambria Math" w:hAnsi="Cambria Math"/>
                  </w:rPr>
                  <m:t>sci</m:t>
                </m:r>
              </m:sub>
            </m:sSub>
          </m:e>
        </m:nary>
      </m:oMath>
      <w:r w:rsidR="000D2A43">
        <w:t>.</w:t>
      </w:r>
    </w:p>
    <w:p w14:paraId="3026C3C2" w14:textId="4F048B5E" w:rsidR="13CEC79E" w:rsidRDefault="4D155867" w:rsidP="13CEC79E">
      <w:pPr>
        <w:pStyle w:val="BodyText"/>
      </w:pPr>
      <w:r>
        <w:t xml:space="preserve">Hence for every </w:t>
      </w:r>
      <w:r w:rsidR="000D2A43">
        <w:t xml:space="preserve">scenario </w:t>
      </w:r>
      <m:oMath>
        <m:r>
          <w:rPr>
            <w:rFonts w:ascii="Cambria Math" w:hAnsi="Cambria Math"/>
          </w:rPr>
          <m:t>s</m:t>
        </m:r>
      </m:oMath>
      <w:r w:rsidR="000D2A43">
        <w:t xml:space="preserve"> and concept </w:t>
      </w:r>
      <m:oMath>
        <m:r>
          <w:rPr>
            <w:rFonts w:ascii="Cambria Math" w:hAnsi="Cambria Math"/>
          </w:rPr>
          <m:t>c</m:t>
        </m:r>
      </m:oMath>
      <w:r>
        <w:t>:</w:t>
      </w:r>
    </w:p>
    <w:p w14:paraId="5FC19BAD" w14:textId="7DD84059" w:rsidR="000D2A43" w:rsidRPr="00F319F3" w:rsidRDefault="00086224" w:rsidP="000D2A43">
      <w:pPr>
        <w:pStyle w:val="BodyText"/>
      </w:pPr>
      <m:oMathPara>
        <m:oMathParaPr>
          <m:jc m:val="left"/>
        </m:oMathParaPr>
        <m:oMath>
          <m:sSub>
            <m:sSubPr>
              <m:ctrlPr>
                <w:rPr>
                  <w:rFonts w:ascii="Cambria Math" w:hAnsi="Cambria Math"/>
                  <w:i/>
                </w:rPr>
              </m:ctrlPr>
            </m:sSubPr>
            <m:e>
              <m:r>
                <m:rPr>
                  <m:nor/>
                </m:rPr>
                <w:rPr>
                  <w:rFonts w:ascii="Cambria Math" w:hAnsi="Cambria Math"/>
                </w:rPr>
                <m:t>AEQ-4</m:t>
              </m:r>
            </m:e>
            <m:sub>
              <m:r>
                <w:rPr>
                  <w:rFonts w:ascii="Cambria Math" w:hAnsi="Cambria Math"/>
                </w:rPr>
                <m:t>sc</m:t>
              </m:r>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s</m:t>
                      </m:r>
                    </m:sub>
                  </m:sSub>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sci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sc</m:t>
                      </m:r>
                    </m:sub>
                  </m:sSub>
                </m:e>
              </m:d>
            </m:e>
          </m:func>
        </m:oMath>
      </m:oMathPara>
    </w:p>
    <w:p w14:paraId="652EF8E4" w14:textId="77777777" w:rsidR="00F319F3" w:rsidRPr="0019567E" w:rsidRDefault="00F319F3" w:rsidP="00F319F3">
      <w:pPr>
        <w:pStyle w:val="BodyText"/>
        <w:rPr>
          <w:vertAlign w:val="subscript"/>
        </w:rPr>
      </w:pPr>
      <w:r>
        <w:t xml:space="preserve">where </w:t>
      </w:r>
      <m:oMath>
        <m:sSub>
          <m:sSubPr>
            <m:ctrlPr>
              <w:rPr>
                <w:rFonts w:ascii="Cambria Math" w:hAnsi="Cambria Math"/>
                <w:i/>
              </w:rPr>
            </m:ctrlPr>
          </m:sSubPr>
          <m:e>
            <m:r>
              <w:rPr>
                <w:rFonts w:ascii="Cambria Math" w:hAnsi="Cambria Math"/>
              </w:rPr>
              <m:t>I</m:t>
            </m:r>
          </m:e>
          <m:sub>
            <m:r>
              <w:rPr>
                <w:rFonts w:ascii="Cambria Math" w:hAnsi="Cambria Math"/>
              </w:rPr>
              <m:t>s</m:t>
            </m:r>
          </m:sub>
        </m:sSub>
      </m:oMath>
      <w:r>
        <w:t xml:space="preserve"> is set of flight intention for a given scenario </w:t>
      </w:r>
      <m:oMath>
        <m:r>
          <w:rPr>
            <w:rFonts w:ascii="Cambria Math" w:hAnsi="Cambria Math"/>
          </w:rPr>
          <m:t>s</m:t>
        </m:r>
      </m:oMath>
      <w:r>
        <w:t>.</w:t>
      </w:r>
    </w:p>
    <w:p w14:paraId="154D2EDE" w14:textId="37C648F9" w:rsidR="45D47FE1" w:rsidRDefault="45D47FE1" w:rsidP="22478528">
      <w:pPr>
        <w:pStyle w:val="BodyText"/>
      </w:pPr>
      <w:r w:rsidRPr="22478528">
        <w:t>According to Rawls principle</w:t>
      </w:r>
      <w:r w:rsidR="0069441E">
        <w:t xml:space="preserve"> </w:t>
      </w:r>
      <w:sdt>
        <w:sdtPr>
          <w:id w:val="672148285"/>
          <w:citation/>
        </w:sdtPr>
        <w:sdtEndPr/>
        <w:sdtContent>
          <w:r w:rsidR="0069441E">
            <w:fldChar w:fldCharType="begin"/>
          </w:r>
          <w:r w:rsidR="0069441E">
            <w:instrText xml:space="preserve">CITATION Raw05 \l 2057 </w:instrText>
          </w:r>
          <w:r w:rsidR="0069441E">
            <w:fldChar w:fldCharType="separate"/>
          </w:r>
          <w:r w:rsidR="00BB6BF7">
            <w:rPr>
              <w:noProof/>
            </w:rPr>
            <w:t>(Rawls, 2005)</w:t>
          </w:r>
          <w:r w:rsidR="0069441E">
            <w:fldChar w:fldCharType="end"/>
          </w:r>
        </w:sdtContent>
      </w:sdt>
      <w:r w:rsidRPr="22478528">
        <w:t xml:space="preserve">, a "fair" distribution is the one minimising this indicator </w:t>
      </w:r>
      <w:r w:rsidR="199B203E" w:rsidRPr="22478528">
        <w:t>I.e.,</w:t>
      </w:r>
      <w:r w:rsidRPr="22478528">
        <w:t xml:space="preserve"> minimising the </w:t>
      </w:r>
      <w:r w:rsidR="30E42632" w:rsidRPr="22478528">
        <w:t>worst</w:t>
      </w:r>
      <w:r w:rsidRPr="22478528">
        <w:t xml:space="preserve"> </w:t>
      </w:r>
      <w:r w:rsidR="30E42632" w:rsidRPr="22478528">
        <w:t>demand delay</w:t>
      </w:r>
      <w:r w:rsidRPr="22478528">
        <w:t>.</w:t>
      </w:r>
    </w:p>
    <w:p w14:paraId="7E14663D" w14:textId="6C55688E" w:rsidR="3595EBA1" w:rsidRDefault="3595EBA1" w:rsidP="22478528">
      <w:pPr>
        <w:pStyle w:val="BodyText"/>
      </w:pPr>
      <w:r>
        <w:t>It should be noted that the AEQ-</w:t>
      </w:r>
      <w:r w:rsidR="75AA416D">
        <w:t>4</w:t>
      </w:r>
      <w:r>
        <w:t xml:space="preserve"> unit is the same as the delay unit, therefore it is a time unit </w:t>
      </w:r>
      <w:proofErr w:type="gramStart"/>
      <w:r>
        <w:t>e.g.</w:t>
      </w:r>
      <w:proofErr w:type="gramEnd"/>
      <w:r>
        <w:t xml:space="preserve"> seconds.</w:t>
      </w:r>
    </w:p>
    <w:p w14:paraId="3BDE9266" w14:textId="53A49A19" w:rsidR="436FC7C1" w:rsidRDefault="436FC7C1" w:rsidP="002D0916">
      <w:pPr>
        <w:pStyle w:val="Heading3"/>
        <w:rPr>
          <w:rFonts w:eastAsia="Calibri" w:cs="Calibri"/>
          <w:szCs w:val="28"/>
        </w:rPr>
      </w:pPr>
      <w:r>
        <w:t xml:space="preserve">AEQ-5: </w:t>
      </w:r>
      <w:r w:rsidR="0FD9A353">
        <w:t xml:space="preserve">Number of </w:t>
      </w:r>
      <w:r w:rsidR="548B5B79">
        <w:t xml:space="preserve">inequitable delayed </w:t>
      </w:r>
      <w:r w:rsidR="0FD9A353">
        <w:t>demands</w:t>
      </w:r>
    </w:p>
    <w:p w14:paraId="77CFDF38" w14:textId="23E050E5" w:rsidR="436FC7C1" w:rsidRDefault="436FC7C1" w:rsidP="22478528">
      <w:pPr>
        <w:pStyle w:val="BodyText"/>
      </w:pPr>
      <w:r>
        <w:t xml:space="preserve">The AEQ-3 </w:t>
      </w:r>
      <w:r w:rsidR="51DD4B36">
        <w:t xml:space="preserve">and AEQ-4 indicators represent </w:t>
      </w:r>
      <w:r w:rsidR="1F0FD250">
        <w:t xml:space="preserve">complementary </w:t>
      </w:r>
      <w:r w:rsidR="51DD4B36">
        <w:t>measure</w:t>
      </w:r>
      <w:r w:rsidR="18C9C831">
        <w:t>s</w:t>
      </w:r>
      <w:r w:rsidR="51DD4B36">
        <w:t xml:space="preserve"> of the magnitude of the service equ</w:t>
      </w:r>
      <w:r w:rsidR="285B78DA">
        <w:t>i</w:t>
      </w:r>
      <w:r w:rsidR="51DD4B36">
        <w:t xml:space="preserve">ty. </w:t>
      </w:r>
      <w:r w:rsidR="4D9525F9">
        <w:t xml:space="preserve">The aim of the AEQ-5 indicator, number of </w:t>
      </w:r>
      <w:r w:rsidR="41FF79BB">
        <w:t xml:space="preserve">inequitable delayed </w:t>
      </w:r>
      <w:r w:rsidR="4D9525F9">
        <w:t xml:space="preserve">demands, </w:t>
      </w:r>
      <w:r>
        <w:t xml:space="preserve">is </w:t>
      </w:r>
      <w:r w:rsidR="08396D62">
        <w:t xml:space="preserve">to quantify </w:t>
      </w:r>
      <w:r w:rsidR="59328C70">
        <w:t>the service equity.</w:t>
      </w:r>
    </w:p>
    <w:p w14:paraId="634482FE" w14:textId="4207ED4E" w:rsidR="59328C70" w:rsidRDefault="59328C70" w:rsidP="22478528">
      <w:pPr>
        <w:pStyle w:val="BodyText"/>
      </w:pPr>
      <w:r>
        <w:lastRenderedPageBreak/>
        <w:t>AEQ-5 is computed as the number of flight intention</w:t>
      </w:r>
      <w:r w:rsidR="2F12F703">
        <w:t>s</w:t>
      </w:r>
      <w:r>
        <w:t xml:space="preserve"> whose delay </w:t>
      </w:r>
      <w:r w:rsidR="7826592E">
        <w:t xml:space="preserve">is greater than a given </w:t>
      </w:r>
      <w:r w:rsidR="40DD64A0">
        <w:t>threshold</w:t>
      </w:r>
      <w:r w:rsidR="7826592E">
        <w:t xml:space="preserve"> from </w:t>
      </w:r>
      <w:r>
        <w:t>the average delay</w:t>
      </w:r>
      <w:r w:rsidR="4D96AAD6">
        <w:t xml:space="preserve"> in </w:t>
      </w:r>
      <w:r w:rsidR="000E7CE8">
        <w:t xml:space="preserve">an </w:t>
      </w:r>
      <w:r w:rsidR="4D96AAD6">
        <w:t>absolute sense</w:t>
      </w:r>
      <w:r>
        <w:t xml:space="preserve">. </w:t>
      </w:r>
      <w:r w:rsidR="402B9A31">
        <w:t xml:space="preserve">Therefore, </w:t>
      </w:r>
      <w:r w:rsidR="2136506E">
        <w:t xml:space="preserve">the lower the value of the AEQ-5 indicator, the better the </w:t>
      </w:r>
      <w:r w:rsidR="402B9A31">
        <w:t>system equit</w:t>
      </w:r>
      <w:r w:rsidR="5EFB4F9E">
        <w:t>y.</w:t>
      </w:r>
    </w:p>
    <w:p w14:paraId="5012C963" w14:textId="2A62DCDC" w:rsidR="5EFB4F9E" w:rsidRDefault="006D3777" w:rsidP="22478528">
      <w:pPr>
        <w:pStyle w:val="BodyText"/>
      </w:pPr>
      <w:r>
        <w:t>Recall that</w:t>
      </w:r>
      <w:r w:rsidR="5EFB4F9E">
        <w:t xml:space="preserve"> t</w:t>
      </w:r>
      <w:r w:rsidR="59328C70">
        <w:t>he flight intention delay,</w:t>
      </w:r>
      <w:r w:rsidR="00093FDA">
        <w:t xml:space="preserve"> </w:t>
      </w:r>
      <m:oMath>
        <m:sSub>
          <m:sSubPr>
            <m:ctrlPr>
              <w:rPr>
                <w:rFonts w:ascii="Cambria Math" w:hAnsi="Cambria Math"/>
                <w:i/>
              </w:rPr>
            </m:ctrlPr>
          </m:sSubPr>
          <m:e>
            <m:r>
              <w:rPr>
                <w:rFonts w:ascii="Cambria Math" w:hAnsi="Cambria Math"/>
              </w:rPr>
              <m:t>δ</m:t>
            </m:r>
          </m:e>
          <m:sub>
            <m:r>
              <w:rPr>
                <w:rFonts w:ascii="Cambria Math" w:hAnsi="Cambria Math"/>
              </w:rPr>
              <m:t>sci</m:t>
            </m:r>
          </m:sub>
        </m:sSub>
      </m:oMath>
      <w:r w:rsidR="00093FDA">
        <w:t xml:space="preserve">, </w:t>
      </w:r>
      <w:r w:rsidR="59328C70">
        <w:t xml:space="preserve">is calculated as a difference between realized arrival time, </w:t>
      </w:r>
      <m:oMath>
        <m:sSub>
          <m:sSubPr>
            <m:ctrlPr>
              <w:rPr>
                <w:rFonts w:ascii="Cambria Math" w:hAnsi="Cambria Math"/>
                <w:i/>
              </w:rPr>
            </m:ctrlPr>
          </m:sSubPr>
          <m:e>
            <m:r>
              <w:rPr>
                <w:rFonts w:ascii="Cambria Math" w:hAnsi="Cambria Math"/>
              </w:rPr>
              <m:t>t</m:t>
            </m:r>
          </m:e>
          <m:sub>
            <m:r>
              <w:rPr>
                <w:rFonts w:ascii="Cambria Math" w:hAnsi="Cambria Math"/>
              </w:rPr>
              <m:t>sci</m:t>
            </m:r>
          </m:sub>
        </m:sSub>
      </m:oMath>
      <w:r w:rsidR="00093FDA">
        <w:t xml:space="preserve">, and ideal expected arrival time, </w:t>
      </w:r>
      <m:oMath>
        <m:sSubSup>
          <m:sSubSupPr>
            <m:ctrlPr>
              <w:rPr>
                <w:rFonts w:ascii="Cambria Math" w:hAnsi="Cambria Math"/>
                <w:i/>
              </w:rPr>
            </m:ctrlPr>
          </m:sSubSupPr>
          <m:e>
            <m:r>
              <w:rPr>
                <w:rFonts w:ascii="Cambria Math" w:hAnsi="Cambria Math"/>
              </w:rPr>
              <m:t>t</m:t>
            </m:r>
          </m:e>
          <m:sub>
            <m:r>
              <w:rPr>
                <w:rFonts w:ascii="Cambria Math" w:hAnsi="Cambria Math"/>
              </w:rPr>
              <m:t>sci</m:t>
            </m:r>
          </m:sub>
          <m:sup>
            <m:r>
              <w:rPr>
                <w:rFonts w:ascii="Cambria Math" w:hAnsi="Cambria Math"/>
              </w:rPr>
              <m:t>*</m:t>
            </m:r>
          </m:sup>
        </m:sSubSup>
      </m:oMath>
      <w:r w:rsidR="00093FDA">
        <w:t xml:space="preserve">, </w:t>
      </w:r>
      <w:r w:rsidR="59328C70" w:rsidRPr="22478528">
        <w:rPr>
          <w:vertAlign w:val="subscript"/>
        </w:rPr>
        <w:t xml:space="preserve"> </w:t>
      </w:r>
      <w:r w:rsidR="00285B3F">
        <w:t xml:space="preserve">and its average value, </w:t>
      </w:r>
      <m:oMath>
        <m:sSub>
          <m:sSubPr>
            <m:ctrlPr>
              <w:rPr>
                <w:rFonts w:ascii="Cambria Math" w:hAnsi="Cambria Math"/>
                <w:i/>
              </w:rPr>
            </m:ctrlPr>
          </m:sSubPr>
          <m:e>
            <m:r>
              <w:rPr>
                <w:rFonts w:ascii="Cambria Math" w:hAnsi="Cambria Math"/>
              </w:rPr>
              <m:t>μ</m:t>
            </m:r>
          </m:e>
          <m:sub>
            <m:r>
              <w:rPr>
                <w:rFonts w:ascii="Cambria Math" w:hAnsi="Cambria Math"/>
              </w:rPr>
              <m:t>sc</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m:t>
                </m:r>
              </m:sub>
            </m:sSub>
          </m:den>
        </m:f>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s</m:t>
                </m:r>
              </m:sub>
            </m:sSub>
          </m:sub>
          <m:sup/>
          <m:e>
            <m:sSub>
              <m:sSubPr>
                <m:ctrlPr>
                  <w:rPr>
                    <w:rFonts w:ascii="Cambria Math" w:hAnsi="Cambria Math"/>
                    <w:i/>
                  </w:rPr>
                </m:ctrlPr>
              </m:sSubPr>
              <m:e>
                <m:r>
                  <w:rPr>
                    <w:rFonts w:ascii="Cambria Math" w:hAnsi="Cambria Math"/>
                  </w:rPr>
                  <m:t>δ</m:t>
                </m:r>
              </m:e>
              <m:sub>
                <m:r>
                  <w:rPr>
                    <w:rFonts w:ascii="Cambria Math" w:hAnsi="Cambria Math"/>
                  </w:rPr>
                  <m:t>sci</m:t>
                </m:r>
              </m:sub>
            </m:sSub>
          </m:e>
        </m:nary>
      </m:oMath>
      <w:r w:rsidR="6C536E2B">
        <w:t xml:space="preserve">. The equity threshold is a parameter commonly chosen by all UTM system </w:t>
      </w:r>
      <w:proofErr w:type="gramStart"/>
      <w:r w:rsidR="6C536E2B">
        <w:t>stakeholders</w:t>
      </w:r>
      <w:r w:rsidR="007839D7">
        <w:t>, and</w:t>
      </w:r>
      <w:proofErr w:type="gramEnd"/>
      <w:r w:rsidR="007839D7">
        <w:t xml:space="preserve"> </w:t>
      </w:r>
      <w:r w:rsidR="0A627F1F">
        <w:t>represent</w:t>
      </w:r>
      <w:r w:rsidR="007839D7">
        <w:t>s</w:t>
      </w:r>
      <w:r w:rsidR="0A627F1F">
        <w:t xml:space="preserve"> a delay difference that is tolerated as </w:t>
      </w:r>
      <w:r w:rsidR="3AED5A00">
        <w:t>fair</w:t>
      </w:r>
      <w:r w:rsidR="4AE6CA62">
        <w:t xml:space="preserve">, </w:t>
      </w:r>
      <w:r w:rsidR="4335BF48">
        <w:t>e.g.,</w:t>
      </w:r>
      <w:r w:rsidR="4AE6CA62">
        <w:t xml:space="preserve"> if no user is penalised/delayed more</w:t>
      </w:r>
      <w:r w:rsidR="6302DB3C">
        <w:t xml:space="preserve"> or less</w:t>
      </w:r>
      <w:r w:rsidR="4AE6CA62">
        <w:t xml:space="preserve"> than that</w:t>
      </w:r>
      <w:r w:rsidR="1CD78001">
        <w:t xml:space="preserve"> given</w:t>
      </w:r>
      <w:r w:rsidR="4AE6CA62">
        <w:t xml:space="preserve"> threshold </w:t>
      </w:r>
      <w:r w:rsidR="5FB4BA84">
        <w:t xml:space="preserve">with respect to </w:t>
      </w:r>
      <w:r w:rsidR="4AE6CA62">
        <w:t>others</w:t>
      </w:r>
      <w:r w:rsidR="601D07F1">
        <w:t>, then system is considered equitable.</w:t>
      </w:r>
      <w:r w:rsidR="6B80D9EA">
        <w:t xml:space="preserve"> </w:t>
      </w:r>
      <w:r w:rsidR="24CFF124">
        <w:t>In the Metropolis 2</w:t>
      </w:r>
      <w:r w:rsidR="003A0956">
        <w:t xml:space="preserve"> project,</w:t>
      </w:r>
      <w:r w:rsidR="24CFF124">
        <w:t xml:space="preserve"> </w:t>
      </w:r>
      <w:r w:rsidR="3EDDA961">
        <w:t xml:space="preserve">such a parameter </w:t>
      </w:r>
      <w:r w:rsidR="05771E8F">
        <w:t>will be estimated by numerical tests</w:t>
      </w:r>
      <w:r w:rsidR="5EFB4F9E" w:rsidRPr="22478528">
        <w:rPr>
          <w:rStyle w:val="FootnoteReference"/>
        </w:rPr>
        <w:footnoteReference w:id="6"/>
      </w:r>
      <w:r w:rsidR="05771E8F">
        <w:t xml:space="preserve"> (</w:t>
      </w:r>
      <w:r w:rsidR="0001103D">
        <w:t xml:space="preserve">an </w:t>
      </w:r>
      <w:r w:rsidR="05771E8F">
        <w:t xml:space="preserve">approximate value </w:t>
      </w:r>
      <w:r w:rsidR="0001103D">
        <w:t xml:space="preserve">can </w:t>
      </w:r>
      <w:r w:rsidR="757F0814">
        <w:t>be</w:t>
      </w:r>
      <w:r w:rsidR="05771E8F">
        <w:t xml:space="preserve"> </w:t>
      </w:r>
      <w:r w:rsidR="757F0814">
        <w:t xml:space="preserve">expected </w:t>
      </w:r>
      <w:r w:rsidR="57C3A949">
        <w:t>around 2-3 minutes</w:t>
      </w:r>
      <w:r w:rsidR="05771E8F">
        <w:t xml:space="preserve">). </w:t>
      </w:r>
    </w:p>
    <w:p w14:paraId="1A02A0C5" w14:textId="77777777" w:rsidR="00285B3F" w:rsidRDefault="00285B3F" w:rsidP="00285B3F">
      <w:pPr>
        <w:pStyle w:val="BodyText"/>
      </w:pPr>
      <w:r>
        <w:t xml:space="preserve">Hence for every scenario </w:t>
      </w:r>
      <m:oMath>
        <m:r>
          <w:rPr>
            <w:rFonts w:ascii="Cambria Math" w:hAnsi="Cambria Math"/>
          </w:rPr>
          <m:t>s</m:t>
        </m:r>
      </m:oMath>
      <w:r>
        <w:t xml:space="preserve"> and concept </w:t>
      </w:r>
      <m:oMath>
        <m:r>
          <w:rPr>
            <w:rFonts w:ascii="Cambria Math" w:hAnsi="Cambria Math"/>
          </w:rPr>
          <m:t>c</m:t>
        </m:r>
      </m:oMath>
      <w:r>
        <w:t>:</w:t>
      </w:r>
    </w:p>
    <w:p w14:paraId="0AFDD87B" w14:textId="6EABA3DF" w:rsidR="00235DB2" w:rsidRPr="00235DB2" w:rsidRDefault="00086224" w:rsidP="00285B3F">
      <w:pPr>
        <w:pStyle w:val="BodyText"/>
      </w:pPr>
      <m:oMathPara>
        <m:oMathParaPr>
          <m:jc m:val="left"/>
        </m:oMathParaPr>
        <m:oMath>
          <m:sSub>
            <m:sSubPr>
              <m:ctrlPr>
                <w:rPr>
                  <w:rFonts w:ascii="Cambria Math" w:hAnsi="Cambria Math"/>
                  <w:i/>
                </w:rPr>
              </m:ctrlPr>
            </m:sSubPr>
            <m:e>
              <m:r>
                <m:rPr>
                  <m:nor/>
                </m:rPr>
                <w:rPr>
                  <w:rFonts w:ascii="Cambria Math" w:hAnsi="Cambria Math"/>
                </w:rPr>
                <m:t>AEQ-5</m:t>
              </m:r>
            </m:e>
            <m:sub>
              <m:r>
                <w:rPr>
                  <w:rFonts w:ascii="Cambria Math" w:hAnsi="Cambria Math"/>
                </w:rPr>
                <m:t>sc</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s</m:t>
                  </m:r>
                </m:sub>
              </m:sSub>
            </m:sub>
            <m:sup/>
            <m:e>
              <m:r>
                <w:rPr>
                  <w:rFonts w:ascii="Cambria Math" w:hAnsi="Cambria Math"/>
                </w:rPr>
                <m:t>1</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sci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sc</m:t>
                          </m:r>
                        </m:sub>
                      </m:sSub>
                    </m:e>
                  </m:d>
                  <m:r>
                    <w:rPr>
                      <w:rFonts w:ascii="Cambria Math" w:hAnsi="Cambria Math"/>
                    </w:rPr>
                    <m:t>&gt;Iq</m:t>
                  </m:r>
                </m:e>
              </m:d>
            </m:e>
          </m:nary>
          <m:r>
            <w:rPr>
              <w:rFonts w:ascii="Cambria Math" w:hAnsi="Cambria Math"/>
            </w:rPr>
            <m:t xml:space="preserve"> </m:t>
          </m:r>
        </m:oMath>
      </m:oMathPara>
    </w:p>
    <w:p w14:paraId="0BFDA0B0" w14:textId="29661D75" w:rsidR="59328C70" w:rsidRDefault="41EA6BE3" w:rsidP="22478528">
      <w:pPr>
        <w:pStyle w:val="BodyText"/>
      </w:pPr>
      <w:r>
        <w:t xml:space="preserve">where </w:t>
      </w:r>
      <m:oMath>
        <m:r>
          <w:rPr>
            <w:rFonts w:ascii="Cambria Math" w:hAnsi="Cambria Math"/>
          </w:rPr>
          <m:t>Iq</m:t>
        </m:r>
      </m:oMath>
      <w:r w:rsidR="00BE3DB9">
        <w:t xml:space="preserve"> </w:t>
      </w:r>
      <w:r w:rsidR="52C0532D">
        <w:t xml:space="preserve">is </w:t>
      </w:r>
      <w:r w:rsidR="00BE3DB9">
        <w:t xml:space="preserve">the </w:t>
      </w:r>
      <w:r w:rsidR="52C0532D">
        <w:t xml:space="preserve">equity threshold and </w:t>
      </w:r>
      <w:r w:rsidRPr="22478528">
        <w:rPr>
          <w:b/>
          <w:bCs/>
        </w:rPr>
        <w:t>1</w:t>
      </w:r>
      <w:r>
        <w:t xml:space="preserve"> </w:t>
      </w:r>
      <w:r w:rsidR="4AD93449">
        <w:t xml:space="preserve">a </w:t>
      </w:r>
      <w:r w:rsidR="4AD93449" w:rsidRPr="22478528">
        <w:rPr>
          <w:i/>
          <w:iCs/>
        </w:rPr>
        <w:t>characteristic function</w:t>
      </w:r>
      <w:r w:rsidR="4AD93449">
        <w:t xml:space="preserve"> </w:t>
      </w:r>
      <w:r>
        <w:t xml:space="preserve">indicating whether </w:t>
      </w:r>
      <w:r w:rsidR="3C790EAD">
        <w:t xml:space="preserve">flight intention delay is </w:t>
      </w:r>
      <w:r>
        <w:t>greater</w:t>
      </w:r>
      <w:r w:rsidR="5F82621D">
        <w:t xml:space="preserve"> or lower </w:t>
      </w:r>
      <w:r>
        <w:t xml:space="preserve">than </w:t>
      </w:r>
      <w:r w:rsidR="0CBBF521">
        <w:t xml:space="preserve">average delay by more than </w:t>
      </w:r>
      <m:oMath>
        <m:r>
          <w:rPr>
            <w:rFonts w:ascii="Cambria Math" w:hAnsi="Cambria Math"/>
          </w:rPr>
          <m:t>Iq</m:t>
        </m:r>
      </m:oMath>
      <w:r w:rsidR="0CBBF521">
        <w:t xml:space="preserve">. </w:t>
      </w:r>
    </w:p>
    <w:p w14:paraId="78643B63" w14:textId="2DBF9B72" w:rsidR="1E026164" w:rsidRDefault="0CBBF521" w:rsidP="22478528">
      <w:pPr>
        <w:pStyle w:val="BodyText"/>
      </w:pPr>
      <w:r w:rsidRPr="22478528">
        <w:t xml:space="preserve">It should be noted that </w:t>
      </w:r>
      <w:r w:rsidR="00AB1E2C">
        <w:t xml:space="preserve">the </w:t>
      </w:r>
      <w:r w:rsidRPr="22478528">
        <w:t xml:space="preserve">number of </w:t>
      </w:r>
      <w:r w:rsidR="76D798A8" w:rsidRPr="22478528">
        <w:t xml:space="preserve">inequitable delayed </w:t>
      </w:r>
      <w:r w:rsidRPr="22478528">
        <w:t xml:space="preserve">demands </w:t>
      </w:r>
      <w:r w:rsidR="7A28CC7B" w:rsidRPr="22478528">
        <w:t xml:space="preserve">is not the same as </w:t>
      </w:r>
      <w:r w:rsidR="002A3BFE">
        <w:t xml:space="preserve">the </w:t>
      </w:r>
      <w:r w:rsidR="7A28CC7B" w:rsidRPr="22478528">
        <w:t xml:space="preserve">number of flight intentions delayed more than a given threshold, since </w:t>
      </w:r>
      <w:r w:rsidR="002A3BFE">
        <w:t>the latter</w:t>
      </w:r>
      <w:r w:rsidR="002A3BFE" w:rsidRPr="22478528">
        <w:t xml:space="preserve"> </w:t>
      </w:r>
      <w:r w:rsidR="7A28CC7B" w:rsidRPr="22478528">
        <w:t xml:space="preserve">is a measure of efficiency rather </w:t>
      </w:r>
      <w:r w:rsidR="7DFDC377" w:rsidRPr="22478528">
        <w:t>than equity.</w:t>
      </w:r>
    </w:p>
    <w:p w14:paraId="70C39326" w14:textId="2C5DCB8B" w:rsidR="57D1E032" w:rsidRDefault="57D1E032" w:rsidP="22478528">
      <w:pPr>
        <w:pStyle w:val="BodyText"/>
      </w:pPr>
      <w:r>
        <w:t xml:space="preserve">The indicator </w:t>
      </w:r>
      <w:r w:rsidRPr="22478528">
        <w:rPr>
          <w:b/>
          <w:bCs/>
        </w:rPr>
        <w:t xml:space="preserve">AEQ-5.1 Percentage of inequitable delayed demands </w:t>
      </w:r>
      <w:r w:rsidR="00427ADC">
        <w:t xml:space="preserve">can also </w:t>
      </w:r>
      <w:r>
        <w:t xml:space="preserve">be defined as </w:t>
      </w:r>
      <w:r w:rsidR="006519C3">
        <w:t xml:space="preserve">a </w:t>
      </w:r>
      <w:r>
        <w:t xml:space="preserve">ratio of the </w:t>
      </w:r>
      <w:r w:rsidR="249E2F73" w:rsidRPr="22478528">
        <w:t>number of inequitable delayed demands</w:t>
      </w:r>
      <w:r>
        <w:t xml:space="preserve"> and total number of flight intention</w:t>
      </w:r>
      <w:r w:rsidR="006519C3">
        <w:t>s</w:t>
      </w:r>
      <w:r>
        <w:t xml:space="preserve"> in the given scenario.</w:t>
      </w:r>
    </w:p>
    <w:p w14:paraId="408F8A7C" w14:textId="10A11D3E" w:rsidR="22478528" w:rsidRDefault="22478528" w:rsidP="22478528">
      <w:pPr>
        <w:pStyle w:val="BodyText"/>
        <w:rPr>
          <w:del w:id="318" w:author="andrija.vidosavljevic@recherche.enac.fr" w:date="2021-11-30T15:14:00Z"/>
        </w:rPr>
      </w:pPr>
      <w:bookmarkStart w:id="319" w:name="_Toc89183775"/>
      <w:bookmarkStart w:id="320" w:name="_Toc89241804"/>
      <w:bookmarkEnd w:id="319"/>
      <w:bookmarkEnd w:id="320"/>
    </w:p>
    <w:p w14:paraId="7D645E08" w14:textId="17A5565B" w:rsidR="4A93E3DE" w:rsidRPr="0019567E" w:rsidRDefault="4A93E3DE" w:rsidP="4A93E3DE">
      <w:pPr>
        <w:pStyle w:val="BodyText"/>
        <w:rPr>
          <w:del w:id="321" w:author="andrija.vidosavljevic@recherche.enac.fr" w:date="2021-11-30T15:14:00Z"/>
        </w:rPr>
      </w:pPr>
      <w:bookmarkStart w:id="322" w:name="_Toc89183776"/>
      <w:bookmarkStart w:id="323" w:name="_Toc89241805"/>
      <w:bookmarkEnd w:id="322"/>
      <w:bookmarkEnd w:id="323"/>
    </w:p>
    <w:p w14:paraId="09D53375" w14:textId="23C88947" w:rsidR="3F7E75B2" w:rsidRPr="0019567E" w:rsidRDefault="3F7E75B2" w:rsidP="00AB547D">
      <w:pPr>
        <w:pStyle w:val="Heading2"/>
      </w:pPr>
      <w:bookmarkStart w:id="324" w:name="_Toc89241806"/>
      <w:r w:rsidRPr="0019567E">
        <w:t>Capacity</w:t>
      </w:r>
      <w:bookmarkEnd w:id="324"/>
    </w:p>
    <w:p w14:paraId="3B34157E" w14:textId="066DA2D5" w:rsidR="64D692B4" w:rsidRDefault="64D692B4" w:rsidP="22478528">
      <w:pPr>
        <w:pStyle w:val="BodyText"/>
      </w:pPr>
      <w:r>
        <w:t xml:space="preserve">Capacity in the theoretical sense </w:t>
      </w:r>
      <w:r w:rsidR="00BB3852">
        <w:t xml:space="preserve">can </w:t>
      </w:r>
      <w:r>
        <w:t xml:space="preserve">be defined as </w:t>
      </w:r>
      <w:r w:rsidR="007B112D">
        <w:t xml:space="preserve">the </w:t>
      </w:r>
      <w:r>
        <w:t xml:space="preserve">maximum traffic demand that may be served within </w:t>
      </w:r>
      <w:r w:rsidR="00A01BF6">
        <w:t xml:space="preserve">the </w:t>
      </w:r>
      <w:r>
        <w:t xml:space="preserve">UTM system at a given time. </w:t>
      </w:r>
      <w:r w:rsidR="005A1CBA">
        <w:t>A more</w:t>
      </w:r>
      <w:r w:rsidR="6B35D036">
        <w:t xml:space="preserve"> “service centric” </w:t>
      </w:r>
      <w:r w:rsidR="67AA4B4E">
        <w:t xml:space="preserve">view, </w:t>
      </w:r>
      <w:r w:rsidR="6B35D036">
        <w:t>currently used in evaluation of the European ATM system performance</w:t>
      </w:r>
      <w:r w:rsidR="000C45CC">
        <w:t xml:space="preserve"> </w:t>
      </w:r>
      <w:sdt>
        <w:sdtPr>
          <w:id w:val="1258174588"/>
          <w:citation/>
        </w:sdtPr>
        <w:sdtEndPr/>
        <w:sdtContent>
          <w:r w:rsidR="000C45CC">
            <w:fldChar w:fldCharType="begin"/>
          </w:r>
          <w:r w:rsidR="000C45CC">
            <w:instrText xml:space="preserve"> CITATION EUR03 \l 2057 </w:instrText>
          </w:r>
          <w:r w:rsidR="000C45CC">
            <w:fldChar w:fldCharType="separate"/>
          </w:r>
          <w:r w:rsidR="00BB6BF7">
            <w:rPr>
              <w:noProof/>
            </w:rPr>
            <w:t>(EUROCONTROL, 2003)</w:t>
          </w:r>
          <w:r w:rsidR="000C45CC">
            <w:fldChar w:fldCharType="end"/>
          </w:r>
        </w:sdtContent>
      </w:sdt>
      <w:r w:rsidR="3F894AD5">
        <w:t xml:space="preserve">, is whether </w:t>
      </w:r>
      <w:r w:rsidR="7E744B52">
        <w:t>system capacity is in accordance with current needs I.e., if the current demand may be served without imposing restrictions.</w:t>
      </w:r>
    </w:p>
    <w:p w14:paraId="434170B4" w14:textId="40B9927C" w:rsidR="6B646844" w:rsidRDefault="6B646844" w:rsidP="22478528">
      <w:pPr>
        <w:pStyle w:val="BodyText"/>
      </w:pPr>
      <w:r>
        <w:t xml:space="preserve">Since the </w:t>
      </w:r>
      <w:r w:rsidR="3679CA27">
        <w:t xml:space="preserve">main </w:t>
      </w:r>
      <w:r>
        <w:t xml:space="preserve">objective </w:t>
      </w:r>
      <w:r w:rsidR="450079D8">
        <w:t xml:space="preserve">in the project </w:t>
      </w:r>
      <w:r>
        <w:t xml:space="preserve">is </w:t>
      </w:r>
      <w:r w:rsidR="25FFE758">
        <w:t xml:space="preserve">relative </w:t>
      </w:r>
      <w:r>
        <w:t>compar</w:t>
      </w:r>
      <w:r w:rsidR="658BEE08">
        <w:t>ison of</w:t>
      </w:r>
      <w:r>
        <w:t xml:space="preserve"> th</w:t>
      </w:r>
      <w:r w:rsidR="621F4479">
        <w:t>e</w:t>
      </w:r>
      <w:r w:rsidR="13AEF9B8">
        <w:t xml:space="preserve"> </w:t>
      </w:r>
      <w:r>
        <w:t>concepts</w:t>
      </w:r>
      <w:r w:rsidR="0031C1B1">
        <w:t xml:space="preserve">, </w:t>
      </w:r>
      <w:r w:rsidR="043DD8C2">
        <w:t xml:space="preserve">we are considering the </w:t>
      </w:r>
      <w:r w:rsidR="0031C1B1">
        <w:t>“service centric” view</w:t>
      </w:r>
      <w:r w:rsidR="7E27AF8E">
        <w:t xml:space="preserve">. </w:t>
      </w:r>
      <w:r w:rsidR="2C3C8A9F">
        <w:t xml:space="preserve">Hence degradation of the system efficiency or safety indicators </w:t>
      </w:r>
      <w:r w:rsidR="6C7BE6FA">
        <w:t xml:space="preserve">is, beside others, </w:t>
      </w:r>
      <w:r w:rsidR="00500D46">
        <w:t xml:space="preserve">the </w:t>
      </w:r>
      <w:r w:rsidR="6C7BE6FA">
        <w:t xml:space="preserve">result of a </w:t>
      </w:r>
      <w:r w:rsidR="2C3C8A9F" w:rsidRPr="22478528">
        <w:rPr>
          <w:b/>
          <w:bCs/>
        </w:rPr>
        <w:t xml:space="preserve">lack of the </w:t>
      </w:r>
      <w:r w:rsidR="1E43E820" w:rsidRPr="22478528">
        <w:rPr>
          <w:b/>
          <w:bCs/>
        </w:rPr>
        <w:t xml:space="preserve">system </w:t>
      </w:r>
      <w:r w:rsidR="2C3C8A9F" w:rsidRPr="22478528">
        <w:rPr>
          <w:b/>
          <w:bCs/>
        </w:rPr>
        <w:t>capacity</w:t>
      </w:r>
      <w:r w:rsidR="511028D3">
        <w:t xml:space="preserve"> and </w:t>
      </w:r>
      <w:r w:rsidR="0067152E">
        <w:t xml:space="preserve">can </w:t>
      </w:r>
      <w:r w:rsidR="511028D3">
        <w:t>be used as its proxy</w:t>
      </w:r>
      <w:r w:rsidR="2C3C8A9F">
        <w:t xml:space="preserve">. </w:t>
      </w:r>
      <w:r w:rsidR="532C0D6A">
        <w:t>The</w:t>
      </w:r>
      <w:r w:rsidR="4D854DBF">
        <w:t xml:space="preserve"> difficulty is that</w:t>
      </w:r>
      <w:r w:rsidR="532C0D6A">
        <w:t xml:space="preserve"> </w:t>
      </w:r>
      <w:r w:rsidR="008D6875">
        <w:t>the</w:t>
      </w:r>
      <w:r w:rsidR="532C0D6A">
        <w:t xml:space="preserve"> proposed concepts have </w:t>
      </w:r>
      <w:r w:rsidR="718D2D18">
        <w:t xml:space="preserve">on </w:t>
      </w:r>
      <w:r w:rsidR="00EB0107">
        <w:t xml:space="preserve">the </w:t>
      </w:r>
      <w:r w:rsidR="718D2D18">
        <w:t xml:space="preserve">one hand </w:t>
      </w:r>
      <w:r w:rsidR="532C0D6A">
        <w:t xml:space="preserve">a </w:t>
      </w:r>
      <w:r w:rsidR="08D55E37">
        <w:t>different policy</w:t>
      </w:r>
      <w:r w:rsidR="532C0D6A">
        <w:t xml:space="preserve"> </w:t>
      </w:r>
      <w:r w:rsidR="0A81E245">
        <w:t xml:space="preserve">for the </w:t>
      </w:r>
      <w:r w:rsidR="532C0D6A">
        <w:t xml:space="preserve">demand </w:t>
      </w:r>
      <w:r w:rsidR="68C4E83A">
        <w:t>regulations</w:t>
      </w:r>
      <w:r w:rsidR="532C0D6A">
        <w:t xml:space="preserve"> (rerouting, delayed departures...) </w:t>
      </w:r>
      <w:r w:rsidR="00F11556">
        <w:t>and</w:t>
      </w:r>
      <w:r w:rsidR="532C0D6A">
        <w:t xml:space="preserve"> different airspace structure</w:t>
      </w:r>
      <w:r w:rsidR="1F498616">
        <w:t xml:space="preserve"> (unidirectional/bidirectional streets, </w:t>
      </w:r>
      <w:r w:rsidR="16269E1D">
        <w:t xml:space="preserve">predefined </w:t>
      </w:r>
      <w:r w:rsidR="1F498616">
        <w:t>flight levels, etc.)</w:t>
      </w:r>
      <w:r w:rsidR="3900873F">
        <w:t xml:space="preserve">; </w:t>
      </w:r>
      <w:r w:rsidR="646E7275">
        <w:t xml:space="preserve">and on </w:t>
      </w:r>
      <w:r w:rsidR="00EB0107">
        <w:t>the other</w:t>
      </w:r>
      <w:r w:rsidR="646E7275">
        <w:t xml:space="preserve"> </w:t>
      </w:r>
      <w:proofErr w:type="gramStart"/>
      <w:r w:rsidR="646E7275">
        <w:t>hand</w:t>
      </w:r>
      <w:proofErr w:type="gramEnd"/>
      <w:r w:rsidR="646E7275">
        <w:t xml:space="preserve"> different </w:t>
      </w:r>
      <w:r w:rsidR="5674E8C3">
        <w:t>separation</w:t>
      </w:r>
      <w:r w:rsidR="646E7275">
        <w:t xml:space="preserve"> ma</w:t>
      </w:r>
      <w:r w:rsidR="6011BDBC">
        <w:t xml:space="preserve">nagement </w:t>
      </w:r>
      <w:r w:rsidR="466A1A65">
        <w:t xml:space="preserve">components, </w:t>
      </w:r>
      <w:r w:rsidR="7C27EF9C">
        <w:t>hence</w:t>
      </w:r>
      <w:r w:rsidR="3FC79CBE">
        <w:t xml:space="preserve"> the result</w:t>
      </w:r>
      <w:r w:rsidR="4F6A0068">
        <w:t xml:space="preserve">ing </w:t>
      </w:r>
      <w:r w:rsidR="3FC79CBE">
        <w:t xml:space="preserve">efficiency and safety metrics </w:t>
      </w:r>
      <w:r w:rsidR="008E636A">
        <w:t xml:space="preserve">can </w:t>
      </w:r>
      <w:r w:rsidR="3FC79CBE">
        <w:t>be biased</w:t>
      </w:r>
      <w:r w:rsidR="1FA523B1">
        <w:t xml:space="preserve"> by those differences</w:t>
      </w:r>
      <w:r w:rsidR="3FC79CBE">
        <w:t>.</w:t>
      </w:r>
    </w:p>
    <w:p w14:paraId="4ADCD5D3" w14:textId="22453242" w:rsidR="2FAF6277" w:rsidRDefault="2FAF6277" w:rsidP="22478528">
      <w:pPr>
        <w:pStyle w:val="BodyText"/>
      </w:pPr>
      <w:r w:rsidRPr="22478528">
        <w:lastRenderedPageBreak/>
        <w:t xml:space="preserve">It should be noted that insights about </w:t>
      </w:r>
      <w:r w:rsidR="2BBE7779" w:rsidRPr="22478528">
        <w:rPr>
          <w:b/>
          <w:bCs/>
        </w:rPr>
        <w:t xml:space="preserve">theoretical </w:t>
      </w:r>
      <w:r w:rsidRPr="22478528">
        <w:rPr>
          <w:b/>
          <w:bCs/>
        </w:rPr>
        <w:t>system capacity</w:t>
      </w:r>
      <w:r w:rsidR="0A0E226E" w:rsidRPr="22478528">
        <w:t xml:space="preserve"> </w:t>
      </w:r>
      <w:r w:rsidR="00FE2242">
        <w:t>can</w:t>
      </w:r>
      <w:r w:rsidR="00FE2242" w:rsidRPr="22478528">
        <w:t xml:space="preserve"> </w:t>
      </w:r>
      <w:r w:rsidR="0A0E226E" w:rsidRPr="22478528">
        <w:t xml:space="preserve">be revealed by </w:t>
      </w:r>
      <w:r w:rsidRPr="22478528">
        <w:t xml:space="preserve">comparing </w:t>
      </w:r>
      <w:r w:rsidR="00FE2242">
        <w:t xml:space="preserve">the </w:t>
      </w:r>
      <w:r w:rsidR="598E70AB" w:rsidRPr="22478528">
        <w:t xml:space="preserve">degradation of </w:t>
      </w:r>
      <w:r w:rsidR="5ADBD209" w:rsidRPr="22478528">
        <w:t xml:space="preserve">proposed </w:t>
      </w:r>
      <w:r w:rsidR="29D9F621">
        <w:t xml:space="preserve">“service centric” </w:t>
      </w:r>
      <w:r w:rsidR="5ADBD209" w:rsidRPr="22478528">
        <w:t xml:space="preserve">capacity indicators with respect to </w:t>
      </w:r>
      <w:r w:rsidRPr="22478528">
        <w:t>demand</w:t>
      </w:r>
      <w:r w:rsidR="5C386AF6" w:rsidRPr="22478528">
        <w:t xml:space="preserve">. Hence, </w:t>
      </w:r>
      <w:r w:rsidRPr="22478528">
        <w:t>theoretical capacity</w:t>
      </w:r>
      <w:r w:rsidR="53891FA3" w:rsidRPr="22478528">
        <w:t xml:space="preserve"> </w:t>
      </w:r>
      <w:r w:rsidR="005E2836">
        <w:t xml:space="preserve">can </w:t>
      </w:r>
      <w:r w:rsidR="53891FA3" w:rsidRPr="22478528">
        <w:t>be defined</w:t>
      </w:r>
      <w:r w:rsidRPr="22478528">
        <w:t xml:space="preserve"> as a point where system performance is degrading exponentially with increase of the demand</w:t>
      </w:r>
      <w:r w:rsidR="661F2C6E" w:rsidRPr="22478528">
        <w:t xml:space="preserve">, </w:t>
      </w:r>
      <w:r w:rsidR="00B876A9">
        <w:t xml:space="preserve">an </w:t>
      </w:r>
      <w:r w:rsidR="661F2C6E" w:rsidRPr="22478528">
        <w:t>a</w:t>
      </w:r>
      <w:r w:rsidR="4E655256" w:rsidRPr="22478528">
        <w:t xml:space="preserve">pproach </w:t>
      </w:r>
      <w:r w:rsidR="661F2C6E" w:rsidRPr="22478528">
        <w:t>proposed in</w:t>
      </w:r>
      <w:r w:rsidR="00F11556">
        <w:t xml:space="preserve"> </w:t>
      </w:r>
      <w:sdt>
        <w:sdtPr>
          <w:id w:val="1978798621"/>
          <w:citation/>
        </w:sdtPr>
        <w:sdtEndPr/>
        <w:sdtContent>
          <w:r w:rsidR="002B57AD">
            <w:fldChar w:fldCharType="begin"/>
          </w:r>
          <w:r w:rsidR="002B57AD">
            <w:instrText xml:space="preserve"> CITATION Del14 \l 2057 </w:instrText>
          </w:r>
          <w:r w:rsidR="002B57AD">
            <w:fldChar w:fldCharType="separate"/>
          </w:r>
          <w:r w:rsidR="00BB6BF7">
            <w:rPr>
              <w:noProof/>
            </w:rPr>
            <w:t>(Delahaye, et al., 2014)</w:t>
          </w:r>
          <w:r w:rsidR="002B57AD">
            <w:fldChar w:fldCharType="end"/>
          </w:r>
        </w:sdtContent>
      </w:sdt>
      <w:r w:rsidRPr="22478528">
        <w:t>.</w:t>
      </w:r>
      <w:r w:rsidR="1CFDC6E6" w:rsidRPr="22478528">
        <w:t xml:space="preserve"> This aspect will be considered in the result ana</w:t>
      </w:r>
      <w:r w:rsidR="451DEB3E" w:rsidRPr="22478528">
        <w:t>lysis.</w:t>
      </w:r>
    </w:p>
    <w:p w14:paraId="35026A73" w14:textId="3EFAB0AC" w:rsidR="5593BE52" w:rsidRDefault="5593BE52" w:rsidP="22478528">
      <w:pPr>
        <w:pStyle w:val="BodyText"/>
      </w:pPr>
      <w:r w:rsidRPr="22478528">
        <w:t>Furthermore</w:t>
      </w:r>
      <w:r w:rsidR="0D57644F" w:rsidRPr="22478528">
        <w:t>,</w:t>
      </w:r>
      <w:r w:rsidRPr="22478528">
        <w:t xml:space="preserve"> a</w:t>
      </w:r>
      <w:r w:rsidR="33E6C8EA" w:rsidRPr="22478528">
        <w:t xml:space="preserve">nother category </w:t>
      </w:r>
      <w:r w:rsidR="7BD3269E" w:rsidRPr="22478528">
        <w:t>of indicators deal</w:t>
      </w:r>
      <w:r w:rsidR="6683803E" w:rsidRPr="22478528">
        <w:t>ing</w:t>
      </w:r>
      <w:r w:rsidR="7BD3269E" w:rsidRPr="22478528">
        <w:t xml:space="preserve"> with the aspect of </w:t>
      </w:r>
      <w:r w:rsidR="7BD3269E" w:rsidRPr="22478528">
        <w:rPr>
          <w:b/>
          <w:bCs/>
        </w:rPr>
        <w:t>capacity resilience</w:t>
      </w:r>
      <w:r w:rsidR="087DE32B" w:rsidRPr="22478528">
        <w:t xml:space="preserve"> is proposed</w:t>
      </w:r>
      <w:r w:rsidR="7BD3269E" w:rsidRPr="22478528">
        <w:t xml:space="preserve">. </w:t>
      </w:r>
      <w:r w:rsidR="175144F5" w:rsidRPr="22478528">
        <w:t>Resilience is the ability to withstand and recover from planned and unplanned events and conditions</w:t>
      </w:r>
      <w:r w:rsidR="79A8A31D" w:rsidRPr="22478528">
        <w:t xml:space="preserve"> </w:t>
      </w:r>
      <w:r w:rsidR="175144F5" w:rsidRPr="22478528">
        <w:t xml:space="preserve">which cause a loss of nominal capacity </w:t>
      </w:r>
      <w:sdt>
        <w:sdtPr>
          <w:id w:val="362329397"/>
          <w:citation/>
        </w:sdtPr>
        <w:sdtEndPr/>
        <w:sdtContent>
          <w:r w:rsidR="002B57AD">
            <w:fldChar w:fldCharType="begin"/>
          </w:r>
          <w:r w:rsidR="002B57AD">
            <w:instrText xml:space="preserve"> CITATION SES162 \l 2057 </w:instrText>
          </w:r>
          <w:r w:rsidR="002B57AD">
            <w:fldChar w:fldCharType="separate"/>
          </w:r>
          <w:r w:rsidR="00BB6BF7">
            <w:rPr>
              <w:noProof/>
            </w:rPr>
            <w:t>(SESAR Joint Undertaking , 2016)</w:t>
          </w:r>
          <w:r w:rsidR="002B57AD">
            <w:fldChar w:fldCharType="end"/>
          </w:r>
        </w:sdtContent>
      </w:sdt>
      <w:r w:rsidR="175144F5" w:rsidRPr="22478528">
        <w:t>.</w:t>
      </w:r>
    </w:p>
    <w:p w14:paraId="2A8E4CEB" w14:textId="5DB1E1E6" w:rsidR="58111785" w:rsidRPr="0019567E" w:rsidRDefault="0F1138B9" w:rsidP="002D0916">
      <w:pPr>
        <w:pStyle w:val="Heading3"/>
      </w:pPr>
      <w:r>
        <w:t>CAP</w:t>
      </w:r>
      <w:r w:rsidR="56C4629A">
        <w:t>-</w:t>
      </w:r>
      <w:r w:rsidR="5F2AC53C">
        <w:t>1</w:t>
      </w:r>
      <w:r w:rsidR="553DCA27">
        <w:t xml:space="preserve">: </w:t>
      </w:r>
      <w:r w:rsidR="7D7942E7">
        <w:t>Average demand delay</w:t>
      </w:r>
    </w:p>
    <w:p w14:paraId="624268D7" w14:textId="4B20A916" w:rsidR="3D25080C" w:rsidRPr="0019567E" w:rsidRDefault="60920762" w:rsidP="4A93E3DE">
      <w:pPr>
        <w:pStyle w:val="BodyText"/>
      </w:pPr>
      <w:r>
        <w:t xml:space="preserve">Although </w:t>
      </w:r>
      <w:r w:rsidR="4F8AFE94">
        <w:t xml:space="preserve">a </w:t>
      </w:r>
      <w:r>
        <w:t xml:space="preserve">flight intention delay </w:t>
      </w:r>
      <w:r w:rsidR="057A304C">
        <w:t>represents</w:t>
      </w:r>
      <w:r>
        <w:t xml:space="preserve"> direct </w:t>
      </w:r>
      <w:r w:rsidR="1BB52A14">
        <w:t>measure of the system efficiency</w:t>
      </w:r>
      <w:r w:rsidR="17870A1B">
        <w:t xml:space="preserve">, </w:t>
      </w:r>
      <w:r w:rsidR="406A24F2">
        <w:t xml:space="preserve">it </w:t>
      </w:r>
      <w:r w:rsidR="00E46B45">
        <w:t>can also be</w:t>
      </w:r>
      <w:r w:rsidR="34D3D859">
        <w:t xml:space="preserve"> </w:t>
      </w:r>
      <w:r w:rsidR="406A24F2">
        <w:t xml:space="preserve">used as a proxy for the </w:t>
      </w:r>
      <w:r w:rsidR="5E828BDD">
        <w:t xml:space="preserve">lack of the </w:t>
      </w:r>
      <w:r w:rsidR="406A24F2">
        <w:t>system capacity</w:t>
      </w:r>
      <w:r w:rsidR="7C8D2827">
        <w:t xml:space="preserve"> </w:t>
      </w:r>
      <w:r w:rsidR="40BD6F81">
        <w:t>as previously explained.</w:t>
      </w:r>
      <w:r w:rsidR="1435C5B2">
        <w:t xml:space="preserve"> </w:t>
      </w:r>
      <w:r w:rsidR="00ED15CD">
        <w:t>The m</w:t>
      </w:r>
      <w:r w:rsidR="1435C5B2">
        <w:t>ore flights are delayed</w:t>
      </w:r>
      <w:r w:rsidR="00ED15CD">
        <w:t>, the</w:t>
      </w:r>
      <w:r w:rsidR="1435C5B2">
        <w:t xml:space="preserve"> </w:t>
      </w:r>
      <w:r w:rsidR="7781B827">
        <w:t xml:space="preserve">bigger </w:t>
      </w:r>
      <w:r w:rsidR="00ED15CD">
        <w:t>the</w:t>
      </w:r>
      <w:r w:rsidR="7781B827">
        <w:t xml:space="preserve"> </w:t>
      </w:r>
      <w:r w:rsidR="78503B60">
        <w:t xml:space="preserve">capacity problem </w:t>
      </w:r>
      <w:r w:rsidR="23AB579E">
        <w:t>is</w:t>
      </w:r>
      <w:r w:rsidR="00223DF1">
        <w:t>. H</w:t>
      </w:r>
      <w:r w:rsidR="00B36BE7">
        <w:t>ence,</w:t>
      </w:r>
      <w:r w:rsidR="1554C222">
        <w:t xml:space="preserve"> it </w:t>
      </w:r>
      <w:r w:rsidR="00396FE3">
        <w:t xml:space="preserve">can </w:t>
      </w:r>
      <w:r w:rsidR="008A6ACA">
        <w:t xml:space="preserve">be used for the </w:t>
      </w:r>
      <w:r w:rsidR="1554C222">
        <w:t>relative comparison</w:t>
      </w:r>
      <w:r w:rsidR="008A6ACA">
        <w:t xml:space="preserve"> of the concepts</w:t>
      </w:r>
      <w:r w:rsidR="23AB579E">
        <w:t xml:space="preserve">. </w:t>
      </w:r>
      <w:r w:rsidR="354C3E93">
        <w:t>Obviously,</w:t>
      </w:r>
      <w:r w:rsidR="40BD6F81">
        <w:t xml:space="preserve"> </w:t>
      </w:r>
      <w:r w:rsidR="2462B5D6">
        <w:t>a</w:t>
      </w:r>
      <w:r w:rsidR="40BD6F81">
        <w:t xml:space="preserve"> situation when no demand</w:t>
      </w:r>
      <w:r w:rsidR="1A5F95E4">
        <w:t xml:space="preserve"> suffered from delay </w:t>
      </w:r>
      <w:r w:rsidR="024BBF30">
        <w:t xml:space="preserve">only </w:t>
      </w:r>
      <w:r w:rsidR="1A5F95E4">
        <w:t>confirms that syst</w:t>
      </w:r>
      <w:r w:rsidR="5108B2DE">
        <w:t xml:space="preserve">em capacity </w:t>
      </w:r>
      <w:r w:rsidR="636CC8EC">
        <w:t xml:space="preserve">commensurate </w:t>
      </w:r>
      <w:r w:rsidR="57170E26">
        <w:t>th</w:t>
      </w:r>
      <w:r w:rsidR="228E1FD9">
        <w:t xml:space="preserve">e </w:t>
      </w:r>
      <w:r w:rsidR="005724B3">
        <w:t>demand but</w:t>
      </w:r>
      <w:r w:rsidR="5108B2DE">
        <w:t xml:space="preserve"> </w:t>
      </w:r>
      <w:r w:rsidR="643E971D">
        <w:t>doesn’t provide</w:t>
      </w:r>
      <w:r w:rsidR="5FE69A26">
        <w:t xml:space="preserve"> its</w:t>
      </w:r>
      <w:r w:rsidR="643E971D">
        <w:t xml:space="preserve"> actual measure. </w:t>
      </w:r>
    </w:p>
    <w:p w14:paraId="2122F579" w14:textId="20E8C943" w:rsidR="3D25080C" w:rsidRPr="0019567E" w:rsidRDefault="73AA0C71" w:rsidP="22478528">
      <w:pPr>
        <w:pStyle w:val="BodyText"/>
      </w:pPr>
      <w:r>
        <w:t xml:space="preserve">The </w:t>
      </w:r>
      <w:r w:rsidR="287657C9">
        <w:t>CAP-1</w:t>
      </w:r>
      <w:r>
        <w:t xml:space="preserve">: </w:t>
      </w:r>
      <w:r w:rsidR="55C15D4A">
        <w:t xml:space="preserve">Average </w:t>
      </w:r>
      <w:r>
        <w:t xml:space="preserve">demand delay is computed as </w:t>
      </w:r>
      <w:r w:rsidR="00514379">
        <w:t xml:space="preserve">the </w:t>
      </w:r>
      <w:r w:rsidR="209E29BE">
        <w:t xml:space="preserve">arithmetic </w:t>
      </w:r>
      <w:r w:rsidR="40D03699">
        <w:t>mean</w:t>
      </w:r>
      <w:r>
        <w:t xml:space="preserve"> of </w:t>
      </w:r>
      <w:r w:rsidR="002B199F">
        <w:t xml:space="preserve">the </w:t>
      </w:r>
      <w:r>
        <w:t>delay</w:t>
      </w:r>
      <w:r w:rsidR="002B199F">
        <w:t>s</w:t>
      </w:r>
      <w:r>
        <w:t xml:space="preserve"> of all flight intentions, where </w:t>
      </w:r>
      <w:r w:rsidR="000E540C">
        <w:t xml:space="preserve">the </w:t>
      </w:r>
      <w:r>
        <w:t xml:space="preserve">delay for each flight intention, </w:t>
      </w:r>
      <m:oMath>
        <m:sSub>
          <m:sSubPr>
            <m:ctrlPr>
              <w:rPr>
                <w:rFonts w:ascii="Cambria Math" w:hAnsi="Cambria Math"/>
                <w:i/>
              </w:rPr>
            </m:ctrlPr>
          </m:sSubPr>
          <m:e>
            <m:r>
              <w:rPr>
                <w:rFonts w:ascii="Cambria Math" w:hAnsi="Cambria Math"/>
              </w:rPr>
              <m:t>δ</m:t>
            </m:r>
          </m:e>
          <m:sub>
            <m:r>
              <w:rPr>
                <w:rFonts w:ascii="Cambria Math" w:hAnsi="Cambria Math"/>
              </w:rPr>
              <m:t>sci</m:t>
            </m:r>
          </m:sub>
        </m:sSub>
      </m:oMath>
      <w:r w:rsidR="00D8709B">
        <w:t xml:space="preserve">, </w:t>
      </w:r>
      <w:r>
        <w:t xml:space="preserve">is calculated as </w:t>
      </w:r>
      <w:r w:rsidR="000E540C">
        <w:t>the</w:t>
      </w:r>
      <w:r>
        <w:t xml:space="preserve"> difference between realized arrival time, </w:t>
      </w:r>
      <m:oMath>
        <m:sSub>
          <m:sSubPr>
            <m:ctrlPr>
              <w:rPr>
                <w:rFonts w:ascii="Cambria Math" w:hAnsi="Cambria Math"/>
                <w:i/>
              </w:rPr>
            </m:ctrlPr>
          </m:sSubPr>
          <m:e>
            <m:r>
              <w:rPr>
                <w:rFonts w:ascii="Cambria Math" w:hAnsi="Cambria Math"/>
              </w:rPr>
              <m:t>t</m:t>
            </m:r>
          </m:e>
          <m:sub>
            <m:r>
              <w:rPr>
                <w:rFonts w:ascii="Cambria Math" w:hAnsi="Cambria Math"/>
              </w:rPr>
              <m:t>sci</m:t>
            </m:r>
          </m:sub>
        </m:sSub>
      </m:oMath>
      <w:r w:rsidR="00D8709B">
        <w:t xml:space="preserve">, and ideal expected arrival time, </w:t>
      </w:r>
      <m:oMath>
        <m:sSubSup>
          <m:sSubSupPr>
            <m:ctrlPr>
              <w:rPr>
                <w:rFonts w:ascii="Cambria Math" w:hAnsi="Cambria Math"/>
                <w:i/>
              </w:rPr>
            </m:ctrlPr>
          </m:sSubSupPr>
          <m:e>
            <m:r>
              <w:rPr>
                <w:rFonts w:ascii="Cambria Math" w:hAnsi="Cambria Math"/>
              </w:rPr>
              <m:t>t</m:t>
            </m:r>
          </m:e>
          <m:sub>
            <m:r>
              <w:rPr>
                <w:rFonts w:ascii="Cambria Math" w:hAnsi="Cambria Math"/>
              </w:rPr>
              <m:t>sci</m:t>
            </m:r>
          </m:sub>
          <m:sup>
            <m:r>
              <w:rPr>
                <w:rFonts w:ascii="Cambria Math" w:hAnsi="Cambria Math"/>
              </w:rPr>
              <m:t>*</m:t>
            </m:r>
          </m:sup>
        </m:sSubSup>
      </m:oMath>
      <w:r>
        <w:t xml:space="preserve">: </w:t>
      </w:r>
    </w:p>
    <w:p w14:paraId="5CF0E3C2" w14:textId="47E57FFA" w:rsidR="00735FAE" w:rsidRPr="00C76B7F" w:rsidRDefault="00086224" w:rsidP="4A93E3DE">
      <w:pPr>
        <w:pStyle w:val="BodyText"/>
      </w:pPr>
      <m:oMathPara>
        <m:oMathParaPr>
          <m:jc m:val="left"/>
        </m:oMathParaPr>
        <m:oMath>
          <m:sSub>
            <m:sSubPr>
              <m:ctrlPr>
                <w:rPr>
                  <w:rFonts w:ascii="Cambria Math" w:hAnsi="Cambria Math"/>
                  <w:i/>
                </w:rPr>
              </m:ctrlPr>
            </m:sSubPr>
            <m:e>
              <m:r>
                <m:rPr>
                  <m:nor/>
                </m:rPr>
                <w:rPr>
                  <w:rFonts w:ascii="Cambria Math" w:hAnsi="Cambria Math"/>
                </w:rPr>
                <m:t>CAP-1</m:t>
              </m:r>
            </m:e>
            <m:sub>
              <m:r>
                <w:rPr>
                  <w:rFonts w:ascii="Cambria Math" w:hAnsi="Cambria Math"/>
                </w:rPr>
                <m:t>sc</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m:t>
                  </m:r>
                </m:sub>
              </m:sSub>
            </m:den>
          </m:f>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s</m:t>
                  </m:r>
                </m:sub>
              </m:sSub>
            </m:sub>
            <m:sup/>
            <m:e>
              <m:sSub>
                <m:sSubPr>
                  <m:ctrlPr>
                    <w:rPr>
                      <w:rFonts w:ascii="Cambria Math" w:hAnsi="Cambria Math"/>
                      <w:i/>
                    </w:rPr>
                  </m:ctrlPr>
                </m:sSubPr>
                <m:e>
                  <m:r>
                    <w:rPr>
                      <w:rFonts w:ascii="Cambria Math" w:hAnsi="Cambria Math"/>
                    </w:rPr>
                    <m:t>δ</m:t>
                  </m:r>
                </m:e>
                <m:sub>
                  <m:r>
                    <w:rPr>
                      <w:rFonts w:ascii="Cambria Math" w:hAnsi="Cambria Math"/>
                    </w:rPr>
                    <m:t>sci</m:t>
                  </m:r>
                </m:sub>
              </m:sSub>
            </m:e>
          </m:nary>
        </m:oMath>
      </m:oMathPara>
    </w:p>
    <w:p w14:paraId="2612ADDE" w14:textId="46292DBA" w:rsidR="3D25080C" w:rsidRPr="0019567E" w:rsidRDefault="0450A684" w:rsidP="4A93E3DE">
      <w:pPr>
        <w:pStyle w:val="BodyText"/>
      </w:pP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Pr="22478528">
        <w:rPr>
          <w:vertAlign w:val="subscript"/>
        </w:rPr>
        <w:t xml:space="preserve"> </w:t>
      </w:r>
      <w:r w:rsidRPr="22478528">
        <w:t xml:space="preserve">and </w:t>
      </w:r>
      <m:oMath>
        <m:sSub>
          <m:sSubPr>
            <m:ctrlPr>
              <w:rPr>
                <w:rFonts w:ascii="Cambria Math" w:hAnsi="Cambria Math"/>
                <w:i/>
              </w:rPr>
            </m:ctrlPr>
          </m:sSubPr>
          <m:e>
            <m:r>
              <w:rPr>
                <w:rFonts w:ascii="Cambria Math" w:hAnsi="Cambria Math"/>
              </w:rPr>
              <m:t>I</m:t>
            </m:r>
          </m:e>
          <m:sub>
            <m:r>
              <w:rPr>
                <w:rFonts w:ascii="Cambria Math" w:hAnsi="Cambria Math"/>
              </w:rPr>
              <m:t>s</m:t>
            </m:r>
          </m:sub>
        </m:sSub>
      </m:oMath>
      <w:r w:rsidR="009A33A4">
        <w:t xml:space="preserve"> </w:t>
      </w:r>
      <w:r>
        <w:t xml:space="preserve">are </w:t>
      </w:r>
      <w:r w:rsidR="00101542">
        <w:t xml:space="preserve">the </w:t>
      </w:r>
      <w:r>
        <w:t xml:space="preserve">number and set of flight intentions for a given scenario </w:t>
      </w:r>
      <m:oMath>
        <m:r>
          <w:rPr>
            <w:rFonts w:ascii="Cambria Math" w:hAnsi="Cambria Math"/>
          </w:rPr>
          <m:t>s</m:t>
        </m:r>
      </m:oMath>
      <w:r w:rsidR="5D628F21">
        <w:t>, and</w:t>
      </w:r>
      <w:r w:rsidR="00373A37">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sci</m:t>
                </m:r>
              </m:sub>
            </m:sSub>
            <m:r>
              <w:rPr>
                <w:rFonts w:ascii="Cambria Math" w:hAnsi="Cambria Math"/>
              </w:rPr>
              <m:t>=t</m:t>
            </m:r>
          </m:e>
          <m:sub>
            <m:r>
              <w:rPr>
                <w:rFonts w:ascii="Cambria Math" w:hAnsi="Cambria Math"/>
              </w:rPr>
              <m:t>sci</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sci</m:t>
            </m:r>
          </m:sub>
          <m:sup>
            <m:r>
              <w:rPr>
                <w:rFonts w:ascii="Cambria Math" w:hAnsi="Cambria Math"/>
              </w:rPr>
              <m:t>*</m:t>
            </m:r>
          </m:sup>
        </m:sSubSup>
      </m:oMath>
      <w:r w:rsidR="73AA0C71" w:rsidRPr="22478528">
        <w:t>,</w:t>
      </w:r>
      <w:r w:rsidR="4947EEBE" w:rsidRPr="22478528">
        <w:t xml:space="preserve"> </w:t>
      </w:r>
      <w:r w:rsidR="00E244DA">
        <w:t xml:space="preserve">is </w:t>
      </w:r>
      <w:r w:rsidR="4947EEBE" w:rsidRPr="22478528">
        <w:t>th</w:t>
      </w:r>
      <w:r w:rsidR="00E12480">
        <w:t>e</w:t>
      </w:r>
      <w:r w:rsidR="4947EEBE" w:rsidRPr="22478528">
        <w:t xml:space="preserve"> flight intention delay.</w:t>
      </w:r>
    </w:p>
    <w:p w14:paraId="0F53BE32" w14:textId="3359FB9E" w:rsidR="3D25080C" w:rsidRPr="0019567E" w:rsidRDefault="73AA0C71" w:rsidP="4A93E3DE">
      <w:pPr>
        <w:pStyle w:val="BodyText"/>
      </w:pPr>
      <w:r>
        <w:t>Please note that ideal and realized trajectories are defined in the same way as explained in the AEQ-1; ideal trajectory being computed as the faste</w:t>
      </w:r>
      <w:r w:rsidR="0082286C">
        <w:t>st</w:t>
      </w:r>
      <w:r>
        <w:t xml:space="preserve"> trajectory from origin to destination departing </w:t>
      </w:r>
      <w:r w:rsidR="00115E3C">
        <w:t xml:space="preserve">at the </w:t>
      </w:r>
      <w:r>
        <w:t>requested time as if a user were alone in the system</w:t>
      </w:r>
      <w:r w:rsidR="00A10148">
        <w:t xml:space="preserve">, </w:t>
      </w:r>
      <w:r>
        <w:t>consider</w:t>
      </w:r>
      <w:r w:rsidR="00A10148">
        <w:t>ing</w:t>
      </w:r>
      <w:r>
        <w:t xml:space="preserve"> all </w:t>
      </w:r>
      <w:r w:rsidR="00A10148">
        <w:t>concept-</w:t>
      </w:r>
      <w:r>
        <w:t xml:space="preserve">specific airspace rules; and realized trajectory coming from </w:t>
      </w:r>
      <w:r w:rsidR="003F0BFC">
        <w:t xml:space="preserve">the </w:t>
      </w:r>
      <w:r>
        <w:t>simulation</w:t>
      </w:r>
      <w:r w:rsidR="0071369B">
        <w:t xml:space="preserve">, which </w:t>
      </w:r>
      <w:r>
        <w:t>is subject to strategic and tactical separation management processes.</w:t>
      </w:r>
    </w:p>
    <w:p w14:paraId="49DD7733" w14:textId="38CB24A2" w:rsidR="3D25080C" w:rsidRPr="0019567E" w:rsidRDefault="0CAD6C62" w:rsidP="22478528">
      <w:pPr>
        <w:pStyle w:val="BodyText"/>
      </w:pPr>
      <w:r>
        <w:t>The CAP-1 unit is the same as the delay unit, therefore it is a time unit e.g.</w:t>
      </w:r>
      <w:ins w:id="325" w:author="andrija.vidosavljevic@recherche.enac.fr" w:date="2021-11-30T15:14:00Z">
        <w:r w:rsidR="006F42AD">
          <w:t>,</w:t>
        </w:r>
      </w:ins>
      <w:r>
        <w:t xml:space="preserve"> seconds.</w:t>
      </w:r>
    </w:p>
    <w:p w14:paraId="16355258" w14:textId="121633AD" w:rsidR="3D25080C" w:rsidRPr="0019567E" w:rsidRDefault="4E0EEF57" w:rsidP="002D0916">
      <w:pPr>
        <w:pStyle w:val="Heading3"/>
      </w:pPr>
      <w:r>
        <w:t>CAP-</w:t>
      </w:r>
      <w:r w:rsidR="4A6A025A">
        <w:t>2</w:t>
      </w:r>
      <w:r>
        <w:t xml:space="preserve">: Average </w:t>
      </w:r>
      <w:r w:rsidR="36DE483B">
        <w:t>number of intrusions</w:t>
      </w:r>
    </w:p>
    <w:p w14:paraId="355D62EC" w14:textId="1E16AA2D" w:rsidR="3D25080C" w:rsidRPr="0019567E" w:rsidRDefault="5C93A1F3" w:rsidP="22478528">
      <w:pPr>
        <w:pStyle w:val="BodyText"/>
        <w:spacing w:line="259" w:lineRule="auto"/>
      </w:pPr>
      <w:proofErr w:type="gramStart"/>
      <w:r>
        <w:t>Similar</w:t>
      </w:r>
      <w:r w:rsidR="104A12E5">
        <w:t xml:space="preserve"> to</w:t>
      </w:r>
      <w:proofErr w:type="gramEnd"/>
      <w:r w:rsidR="104A12E5">
        <w:t xml:space="preserve"> CAP-1, </w:t>
      </w:r>
      <w:r w:rsidR="004F70EA">
        <w:t xml:space="preserve">the </w:t>
      </w:r>
      <w:r w:rsidR="104A12E5">
        <w:t>n</w:t>
      </w:r>
      <w:r w:rsidR="77113274">
        <w:t>umber of intrusions</w:t>
      </w:r>
      <w:r w:rsidR="10CA3C27">
        <w:t>,</w:t>
      </w:r>
      <w:r w:rsidR="73295968">
        <w:t xml:space="preserve"> a </w:t>
      </w:r>
      <w:r w:rsidR="679D60EC">
        <w:t>safety</w:t>
      </w:r>
      <w:r w:rsidR="73295968">
        <w:t xml:space="preserve"> indicator</w:t>
      </w:r>
      <w:r w:rsidR="6F01C816">
        <w:t>,</w:t>
      </w:r>
      <w:r w:rsidR="73295968">
        <w:t xml:space="preserve"> </w:t>
      </w:r>
      <w:r w:rsidR="00D74F07">
        <w:t xml:space="preserve">can </w:t>
      </w:r>
      <w:r w:rsidR="73295968">
        <w:t>be used as a proxy for system capacity for relative comparison of different concept</w:t>
      </w:r>
      <w:r w:rsidR="008C1FB4">
        <w:t>s</w:t>
      </w:r>
      <w:r w:rsidR="73295968">
        <w:t xml:space="preserve">. </w:t>
      </w:r>
    </w:p>
    <w:p w14:paraId="73892306" w14:textId="668B48A7" w:rsidR="3D25080C" w:rsidRDefault="4E0EEF57" w:rsidP="22478528">
      <w:pPr>
        <w:pStyle w:val="BodyText"/>
      </w:pPr>
      <w:r>
        <w:t>The CAP-</w:t>
      </w:r>
      <w:r w:rsidR="102DA7CA">
        <w:t>2</w:t>
      </w:r>
      <w:r>
        <w:t xml:space="preserve">: Average </w:t>
      </w:r>
      <w:r w:rsidR="73A5ED56">
        <w:t xml:space="preserve">number of intrusions </w:t>
      </w:r>
      <w:r>
        <w:t xml:space="preserve">is computed as </w:t>
      </w:r>
      <w:r w:rsidR="6453E0FB">
        <w:t xml:space="preserve">a ratio of </w:t>
      </w:r>
      <w:r w:rsidR="0053171F">
        <w:t xml:space="preserve">the </w:t>
      </w:r>
      <w:r w:rsidR="6453E0FB">
        <w:t xml:space="preserve">total number of </w:t>
      </w:r>
      <w:r w:rsidR="2988AE84">
        <w:t xml:space="preserve">intrusions, </w:t>
      </w:r>
      <w:r w:rsidR="0053171F">
        <w:t xml:space="preserve">the </w:t>
      </w:r>
      <w:r w:rsidR="2988AE84">
        <w:t xml:space="preserve">number of situations in which the distance between two aircraft is smaller than separation norm of 32 metres </w:t>
      </w:r>
      <w:r w:rsidR="5FC0A20C">
        <w:t xml:space="preserve">horizontally </w:t>
      </w:r>
      <w:r w:rsidR="2988AE84">
        <w:t xml:space="preserve">and </w:t>
      </w:r>
      <w:r w:rsidR="2CFEDDDC">
        <w:t xml:space="preserve">25 feet vertically </w:t>
      </w:r>
      <w:r w:rsidR="6AAE82E2">
        <w:t xml:space="preserve">(see SAF-2 indicator) and </w:t>
      </w:r>
      <w:r w:rsidR="00884171">
        <w:t xml:space="preserve">the </w:t>
      </w:r>
      <w:r w:rsidR="6AAE82E2">
        <w:t xml:space="preserve">number of flight </w:t>
      </w:r>
      <w:r w:rsidR="3C64CCB6">
        <w:t>intentions:</w:t>
      </w:r>
      <w:r w:rsidR="6AAE82E2">
        <w:t xml:space="preserve"> </w:t>
      </w:r>
    </w:p>
    <w:p w14:paraId="34583A61" w14:textId="62698655" w:rsidR="007412E4" w:rsidRPr="00C76B7F" w:rsidRDefault="00086224" w:rsidP="007412E4">
      <w:pPr>
        <w:pStyle w:val="BodyText"/>
      </w:pPr>
      <m:oMathPara>
        <m:oMathParaPr>
          <m:jc m:val="left"/>
        </m:oMathParaPr>
        <m:oMath>
          <m:sSub>
            <m:sSubPr>
              <m:ctrlPr>
                <w:rPr>
                  <w:rFonts w:ascii="Cambria Math" w:hAnsi="Cambria Math"/>
                  <w:i/>
                </w:rPr>
              </m:ctrlPr>
            </m:sSubPr>
            <m:e>
              <m:r>
                <m:rPr>
                  <m:nor/>
                </m:rPr>
                <w:rPr>
                  <w:rFonts w:ascii="Cambria Math" w:hAnsi="Cambria Math"/>
                </w:rPr>
                <m:t>CAP-2</m:t>
              </m:r>
            </m:e>
            <m:sub>
              <m:r>
                <w:rPr>
                  <w:rFonts w:ascii="Cambria Math" w:hAnsi="Cambria Math"/>
                </w:rPr>
                <m:t>sc</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m:t>
                  </m:r>
                </m:sub>
              </m:sSub>
            </m:den>
          </m:f>
          <m:sSub>
            <m:sSubPr>
              <m:ctrlPr>
                <w:rPr>
                  <w:rFonts w:ascii="Cambria Math" w:hAnsi="Cambria Math"/>
                  <w:i/>
                </w:rPr>
              </m:ctrlPr>
            </m:sSubPr>
            <m:e>
              <m:r>
                <m:rPr>
                  <m:nor/>
                </m:rPr>
                <w:rPr>
                  <w:rFonts w:ascii="Cambria Math" w:hAnsi="Cambria Math"/>
                </w:rPr>
                <m:t>SAF-2</m:t>
              </m:r>
            </m:e>
            <m:sub>
              <m:r>
                <w:rPr>
                  <w:rFonts w:ascii="Cambria Math" w:hAnsi="Cambria Math"/>
                </w:rPr>
                <m:t>sc</m:t>
              </m:r>
            </m:sub>
          </m:sSub>
        </m:oMath>
      </m:oMathPara>
    </w:p>
    <w:p w14:paraId="076FD347" w14:textId="6265493D" w:rsidR="3D25080C" w:rsidRPr="0019567E" w:rsidRDefault="4E0EEF57" w:rsidP="4A93E3DE">
      <w:pPr>
        <w:pStyle w:val="BodyText"/>
      </w:pPr>
      <w:r>
        <w:lastRenderedPageBreak/>
        <w:t xml:space="preserve">where </w:t>
      </w:r>
      <m:oMath>
        <m:sSub>
          <m:sSubPr>
            <m:ctrlPr>
              <w:rPr>
                <w:rFonts w:ascii="Cambria Math" w:hAnsi="Cambria Math"/>
                <w:i/>
              </w:rPr>
            </m:ctrlPr>
          </m:sSubPr>
          <m:e>
            <m:r>
              <m:rPr>
                <m:nor/>
              </m:rPr>
              <w:rPr>
                <w:rFonts w:ascii="Cambria Math" w:hAnsi="Cambria Math"/>
              </w:rPr>
              <m:t>SAF-2</m:t>
            </m:r>
          </m:e>
          <m:sub>
            <m:r>
              <w:rPr>
                <w:rFonts w:ascii="Cambria Math" w:hAnsi="Cambria Math"/>
              </w:rPr>
              <m:t>sc</m:t>
            </m:r>
          </m:sub>
        </m:sSub>
      </m:oMath>
      <w:r>
        <w:t xml:space="preserve"> </w:t>
      </w:r>
      <w:r w:rsidR="097AF93C">
        <w:t xml:space="preserve">is </w:t>
      </w:r>
      <w:r w:rsidR="001F6C60">
        <w:t xml:space="preserve">the </w:t>
      </w:r>
      <w:r w:rsidR="097AF93C">
        <w:t xml:space="preserve">total number of intrusions for a given concept </w:t>
      </w:r>
      <m:oMath>
        <m:r>
          <w:rPr>
            <w:rFonts w:ascii="Cambria Math" w:hAnsi="Cambria Math"/>
          </w:rPr>
          <m:t>c</m:t>
        </m:r>
      </m:oMath>
      <w:r w:rsidR="2CFCDEBB">
        <w:t xml:space="preserve"> </w:t>
      </w:r>
      <w:r w:rsidR="097AF93C">
        <w:t>and scenario</w:t>
      </w:r>
      <w:r w:rsidR="213B992E">
        <w:t xml:space="preserve"> </w:t>
      </w:r>
      <m:oMath>
        <m:r>
          <w:rPr>
            <w:rFonts w:ascii="Cambria Math" w:hAnsi="Cambria Math"/>
          </w:rPr>
          <m:t>s</m:t>
        </m:r>
      </m:oMath>
      <w:r w:rsidR="097AF93C">
        <w:t xml:space="preserve"> and is provided from </w:t>
      </w:r>
      <w:r w:rsidR="003C745A">
        <w:t xml:space="preserve">the </w:t>
      </w:r>
      <w:r w:rsidR="097AF93C">
        <w:t>simulation</w:t>
      </w:r>
      <w:r w:rsidR="3BCE8FED">
        <w:t xml:space="preserve">, and </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097AF93C">
        <w:t xml:space="preserve"> </w:t>
      </w:r>
      <w:r w:rsidR="23DCFDA9">
        <w:t>is</w:t>
      </w:r>
      <w:r>
        <w:t xml:space="preserve"> </w:t>
      </w:r>
      <w:r w:rsidR="00491C3B">
        <w:t xml:space="preserve">the </w:t>
      </w:r>
      <w:r>
        <w:t xml:space="preserve">number of flight intentions for a given scenario </w:t>
      </w:r>
      <m:oMath>
        <m:r>
          <w:rPr>
            <w:rFonts w:ascii="Cambria Math" w:hAnsi="Cambria Math"/>
          </w:rPr>
          <m:t>s</m:t>
        </m:r>
      </m:oMath>
      <w:r w:rsidRPr="22478528">
        <w:t>.</w:t>
      </w:r>
    </w:p>
    <w:p w14:paraId="15C83036" w14:textId="39941D2A" w:rsidR="3D25080C" w:rsidRPr="0019567E" w:rsidRDefault="5F127B0E" w:rsidP="002D0916">
      <w:pPr>
        <w:pStyle w:val="Heading3"/>
      </w:pPr>
      <w:r>
        <w:t>CAP-3: A</w:t>
      </w:r>
      <w:r w:rsidR="1DB25544">
        <w:t xml:space="preserve">dditional demand delay </w:t>
      </w:r>
    </w:p>
    <w:p w14:paraId="4C096DBB" w14:textId="499BF254" w:rsidR="3D25080C" w:rsidRPr="0019567E" w:rsidRDefault="5BEEFE69" w:rsidP="22478528">
      <w:pPr>
        <w:pStyle w:val="BodyText"/>
      </w:pPr>
      <w:r w:rsidRPr="22478528">
        <w:t xml:space="preserve">Capacity resilience in the Metropolis 2 </w:t>
      </w:r>
      <w:r w:rsidR="00EE197E">
        <w:t xml:space="preserve">project </w:t>
      </w:r>
      <w:r w:rsidRPr="22478528">
        <w:t xml:space="preserve">is measured </w:t>
      </w:r>
      <w:r w:rsidR="00487418">
        <w:t>by</w:t>
      </w:r>
      <w:r w:rsidRPr="22478528">
        <w:t xml:space="preserve"> </w:t>
      </w:r>
      <w:r w:rsidR="6BC35AA2" w:rsidRPr="22478528">
        <w:t>comparing nominal and uncertainty scenarios with rogue aircraft</w:t>
      </w:r>
      <w:r w:rsidR="69526880" w:rsidRPr="22478528">
        <w:t>s</w:t>
      </w:r>
      <w:r w:rsidR="6BC35AA2" w:rsidRPr="22478528">
        <w:t xml:space="preserve"> (</w:t>
      </w:r>
      <w:r w:rsidR="733111A3">
        <w:t>aircraft</w:t>
      </w:r>
      <w:r w:rsidR="1AEDAC3F">
        <w:t>s</w:t>
      </w:r>
      <w:r w:rsidR="733111A3">
        <w:t xml:space="preserve"> that do not obey any co</w:t>
      </w:r>
      <w:r w:rsidR="5A6368DF">
        <w:t>ntrol</w:t>
      </w:r>
      <w:r w:rsidR="001707CF">
        <w:t xml:space="preserve">s, nor </w:t>
      </w:r>
      <w:r w:rsidR="733111A3">
        <w:t>follow the airspace rules of the concept</w:t>
      </w:r>
      <w:r w:rsidR="6BC35AA2" w:rsidRPr="22478528">
        <w:t>)</w:t>
      </w:r>
      <w:r w:rsidR="08A755C0" w:rsidRPr="22478528">
        <w:t xml:space="preserve">. Since disruptive events last through-out </w:t>
      </w:r>
      <w:r w:rsidR="00C93DFF">
        <w:t xml:space="preserve">the </w:t>
      </w:r>
      <w:r w:rsidR="08A755C0" w:rsidRPr="22478528">
        <w:t xml:space="preserve">whole simulation </w:t>
      </w:r>
      <w:r w:rsidR="673D4F3B" w:rsidRPr="22478528">
        <w:t>duration</w:t>
      </w:r>
      <w:r w:rsidR="59F8B37B" w:rsidRPr="22478528">
        <w:t>,</w:t>
      </w:r>
      <w:r w:rsidR="673D4F3B" w:rsidRPr="22478528">
        <w:t xml:space="preserve"> it is not possible to measure recovery from th</w:t>
      </w:r>
      <w:r w:rsidR="63814DA8" w:rsidRPr="22478528">
        <w:t>e</w:t>
      </w:r>
      <w:r w:rsidR="673D4F3B" w:rsidRPr="22478528">
        <w:t>s</w:t>
      </w:r>
      <w:r w:rsidR="25B81D3C" w:rsidRPr="22478528">
        <w:t>e</w:t>
      </w:r>
      <w:r w:rsidR="673D4F3B" w:rsidRPr="22478528">
        <w:t xml:space="preserve"> event</w:t>
      </w:r>
      <w:r w:rsidR="40BE9FF9" w:rsidRPr="22478528">
        <w:t>s</w:t>
      </w:r>
      <w:r w:rsidR="673D4F3B" w:rsidRPr="22478528">
        <w:t xml:space="preserve">, but </w:t>
      </w:r>
      <w:r w:rsidR="6C5B9677" w:rsidRPr="22478528">
        <w:t>their</w:t>
      </w:r>
      <w:r w:rsidR="673D4F3B" w:rsidRPr="22478528">
        <w:t xml:space="preserve"> magnitude</w:t>
      </w:r>
      <w:r w:rsidR="00DF73F7">
        <w:t xml:space="preserve"> can be observed</w:t>
      </w:r>
      <w:r w:rsidR="673D4F3B" w:rsidRPr="22478528">
        <w:t>.</w:t>
      </w:r>
    </w:p>
    <w:p w14:paraId="7FA34768" w14:textId="25C69DE8" w:rsidR="3D25080C" w:rsidRPr="0019567E" w:rsidRDefault="464CD1FF" w:rsidP="22478528">
      <w:pPr>
        <w:pStyle w:val="BodyText"/>
        <w:spacing w:line="259" w:lineRule="auto"/>
      </w:pPr>
      <w:r w:rsidRPr="22478528">
        <w:t>CAP-3: additional demand delay is c</w:t>
      </w:r>
      <w:r w:rsidR="195BDCA4" w:rsidRPr="22478528">
        <w:t xml:space="preserve">alculated </w:t>
      </w:r>
      <w:r w:rsidRPr="22478528">
        <w:t>as</w:t>
      </w:r>
      <w:r w:rsidR="2F64C670" w:rsidRPr="22478528">
        <w:t xml:space="preserve"> </w:t>
      </w:r>
      <w:r w:rsidR="00DF73F7">
        <w:t>the</w:t>
      </w:r>
      <w:r w:rsidR="00DF73F7" w:rsidRPr="22478528">
        <w:t xml:space="preserve"> </w:t>
      </w:r>
      <w:r w:rsidR="2F64C670" w:rsidRPr="22478528">
        <w:t xml:space="preserve">increase of the CAP-1 average demand delay </w:t>
      </w:r>
      <w:r w:rsidR="00DF73F7">
        <w:t xml:space="preserve">due to the </w:t>
      </w:r>
      <w:r w:rsidR="7CA13630" w:rsidRPr="22478528">
        <w:t xml:space="preserve">introduction of rogue aircraft. Clearly </w:t>
      </w:r>
      <w:r w:rsidR="70E4D20F" w:rsidRPr="22478528">
        <w:t xml:space="preserve">a </w:t>
      </w:r>
      <w:r w:rsidR="7CA13630" w:rsidRPr="22478528">
        <w:t xml:space="preserve">concept </w:t>
      </w:r>
      <w:r w:rsidR="637C64A7" w:rsidRPr="22478528">
        <w:t xml:space="preserve">that </w:t>
      </w:r>
      <w:r w:rsidR="7CA13630" w:rsidRPr="22478528">
        <w:t>does</w:t>
      </w:r>
      <w:r w:rsidR="34D06A72" w:rsidRPr="22478528">
        <w:t xml:space="preserve"> </w:t>
      </w:r>
      <w:r w:rsidR="7CA13630" w:rsidRPr="22478528">
        <w:t>n</w:t>
      </w:r>
      <w:r w:rsidR="716D7C4E" w:rsidRPr="22478528">
        <w:t>o</w:t>
      </w:r>
      <w:r w:rsidR="7CA13630" w:rsidRPr="22478528">
        <w:t xml:space="preserve">t </w:t>
      </w:r>
      <w:r w:rsidR="17478815" w:rsidRPr="22478528">
        <w:t xml:space="preserve">suffer from additional degradation </w:t>
      </w:r>
      <w:r w:rsidR="35EFA6DB" w:rsidRPr="22478528">
        <w:t xml:space="preserve">of </w:t>
      </w:r>
      <w:r w:rsidR="00327898">
        <w:t>the</w:t>
      </w:r>
      <w:r w:rsidR="35EFA6DB" w:rsidRPr="22478528">
        <w:t xml:space="preserve"> CAP-1 indicator </w:t>
      </w:r>
      <w:r w:rsidR="17478815" w:rsidRPr="22478528">
        <w:t xml:space="preserve">when </w:t>
      </w:r>
      <w:r w:rsidR="18954828" w:rsidRPr="22478528">
        <w:t xml:space="preserve">introducing </w:t>
      </w:r>
      <w:r w:rsidR="17478815" w:rsidRPr="22478528">
        <w:t>rogue aircraft</w:t>
      </w:r>
      <w:r w:rsidR="4E045724" w:rsidRPr="22478528">
        <w:t xml:space="preserve"> can be considered resilient.</w:t>
      </w:r>
    </w:p>
    <w:p w14:paraId="5379733F" w14:textId="76061779" w:rsidR="4A93E3DE" w:rsidRDefault="001B8F3B" w:rsidP="22478528">
      <w:pPr>
        <w:pStyle w:val="BodyText"/>
        <w:spacing w:line="259" w:lineRule="auto"/>
      </w:pPr>
      <w:r w:rsidRPr="22478528">
        <w:t xml:space="preserve">Hence for a given </w:t>
      </w:r>
      <w:r w:rsidR="564857FF" w:rsidRPr="22478528">
        <w:t xml:space="preserve">concept </w:t>
      </w:r>
      <m:oMath>
        <m:r>
          <w:rPr>
            <w:rFonts w:ascii="Cambria Math" w:hAnsi="Cambria Math"/>
          </w:rPr>
          <m:t>c</m:t>
        </m:r>
      </m:oMath>
      <w:r w:rsidR="564857FF" w:rsidRPr="22478528">
        <w:t xml:space="preserve"> and a given nominal scenario </w:t>
      </w:r>
      <m:oMath>
        <m:r>
          <w:rPr>
            <w:rFonts w:ascii="Cambria Math" w:hAnsi="Cambria Math"/>
          </w:rPr>
          <m:t>s</m:t>
        </m:r>
      </m:oMath>
      <w:r w:rsidR="564857FF" w:rsidRPr="22478528">
        <w:t xml:space="preserve"> (scenarios without uncertainty), CAP-3 is </w:t>
      </w:r>
      <w:r w:rsidR="6C655496" w:rsidRPr="22478528">
        <w:t xml:space="preserve">calculated </w:t>
      </w:r>
      <w:r w:rsidR="441CF917" w:rsidRPr="22478528">
        <w:t>by following formula</w:t>
      </w:r>
      <w:r w:rsidR="564857FF" w:rsidRPr="22478528">
        <w:t>:</w:t>
      </w:r>
    </w:p>
    <w:p w14:paraId="1AC63481" w14:textId="3BFFC1BB" w:rsidR="006D0973" w:rsidRPr="00C76B7F" w:rsidRDefault="00086224" w:rsidP="006D0973">
      <w:pPr>
        <w:pStyle w:val="BodyText"/>
      </w:pPr>
      <m:oMathPara>
        <m:oMathParaPr>
          <m:jc m:val="left"/>
        </m:oMathParaPr>
        <m:oMath>
          <m:sSub>
            <m:sSubPr>
              <m:ctrlPr>
                <w:rPr>
                  <w:rFonts w:ascii="Cambria Math" w:hAnsi="Cambria Math"/>
                  <w:i/>
                </w:rPr>
              </m:ctrlPr>
            </m:sSubPr>
            <m:e>
              <m:r>
                <m:rPr>
                  <m:nor/>
                </m:rPr>
                <w:rPr>
                  <w:rFonts w:ascii="Cambria Math" w:hAnsi="Cambria Math"/>
                </w:rPr>
                <m:t>CAP-3</m:t>
              </m:r>
            </m:e>
            <m:sub>
              <m:r>
                <w:rPr>
                  <w:rFonts w:ascii="Cambria Math" w:hAnsi="Cambria Math"/>
                </w:rPr>
                <m:t>sc</m:t>
              </m:r>
            </m:sub>
          </m:sSub>
          <m:r>
            <w:rPr>
              <w:rFonts w:ascii="Cambria Math" w:hAnsi="Cambria Math"/>
            </w:rPr>
            <m:t>=</m:t>
          </m:r>
          <m:sSub>
            <m:sSubPr>
              <m:ctrlPr>
                <w:rPr>
                  <w:rFonts w:ascii="Cambria Math" w:hAnsi="Cambria Math"/>
                  <w:i/>
                </w:rPr>
              </m:ctrlPr>
            </m:sSubPr>
            <m:e>
              <m:r>
                <m:rPr>
                  <m:nor/>
                </m:rPr>
                <w:rPr>
                  <w:rFonts w:ascii="Cambria Math" w:hAnsi="Cambria Math"/>
                </w:rPr>
                <m:t>CAP-1</m:t>
              </m:r>
            </m:e>
            <m:sub>
              <m:sSup>
                <m:sSupPr>
                  <m:ctrlPr>
                    <w:rPr>
                      <w:rFonts w:ascii="Cambria Math" w:hAnsi="Cambria Math"/>
                      <w:i/>
                    </w:rPr>
                  </m:ctrlPr>
                </m:sSupPr>
                <m:e>
                  <m:r>
                    <w:rPr>
                      <w:rFonts w:ascii="Cambria Math" w:hAnsi="Cambria Math"/>
                    </w:rPr>
                    <m:t>s</m:t>
                  </m:r>
                </m:e>
                <m:sup>
                  <m:r>
                    <w:rPr>
                      <w:rFonts w:ascii="Cambria Math" w:hAnsi="Cambria Math"/>
                    </w:rPr>
                    <m:t>r</m:t>
                  </m:r>
                </m:sup>
              </m:sSup>
              <m:r>
                <w:rPr>
                  <w:rFonts w:ascii="Cambria Math" w:hAnsi="Cambria Math"/>
                </w:rPr>
                <m:t>c</m:t>
              </m:r>
            </m:sub>
          </m:sSub>
          <m:r>
            <w:rPr>
              <w:rFonts w:ascii="Cambria Math" w:hAnsi="Cambria Math"/>
            </w:rPr>
            <m:t>-</m:t>
          </m:r>
          <m:sSub>
            <m:sSubPr>
              <m:ctrlPr>
                <w:rPr>
                  <w:rFonts w:ascii="Cambria Math" w:hAnsi="Cambria Math"/>
                  <w:i/>
                </w:rPr>
              </m:ctrlPr>
            </m:sSubPr>
            <m:e>
              <m:r>
                <m:rPr>
                  <m:nor/>
                </m:rPr>
                <w:rPr>
                  <w:rFonts w:ascii="Cambria Math" w:hAnsi="Cambria Math"/>
                </w:rPr>
                <m:t>CAP-1</m:t>
              </m:r>
            </m:e>
            <m:sub>
              <m:r>
                <w:rPr>
                  <w:rFonts w:ascii="Cambria Math" w:hAnsi="Cambria Math"/>
                </w:rPr>
                <m:t>sc</m:t>
              </m:r>
            </m:sub>
          </m:sSub>
        </m:oMath>
      </m:oMathPara>
    </w:p>
    <w:p w14:paraId="4AFA8DC0" w14:textId="47FEE0E1" w:rsidR="4A93E3DE" w:rsidRPr="0019567E" w:rsidRDefault="2A221CAD" w:rsidP="22478528">
      <w:pPr>
        <w:pStyle w:val="BodyText"/>
        <w:spacing w:line="259" w:lineRule="auto"/>
      </w:pPr>
      <w:r>
        <w:t xml:space="preserve">where </w:t>
      </w:r>
      <m:oMath>
        <m:sSup>
          <m:sSupPr>
            <m:ctrlPr>
              <w:rPr>
                <w:rFonts w:ascii="Cambria Math" w:hAnsi="Cambria Math"/>
                <w:i/>
              </w:rPr>
            </m:ctrlPr>
          </m:sSupPr>
          <m:e>
            <m:r>
              <w:rPr>
                <w:rFonts w:ascii="Cambria Math" w:hAnsi="Cambria Math"/>
              </w:rPr>
              <m:t>s</m:t>
            </m:r>
          </m:e>
          <m:sup>
            <m:r>
              <w:rPr>
                <w:rFonts w:ascii="Cambria Math" w:hAnsi="Cambria Math"/>
              </w:rPr>
              <m:t>r</m:t>
            </m:r>
          </m:sup>
        </m:sSup>
      </m:oMath>
      <w:r w:rsidR="32E494FB">
        <w:t xml:space="preserve"> is a corresponding scenario with rogue aircraft</w:t>
      </w:r>
      <w:r w:rsidR="00044F50">
        <w:t xml:space="preserve"> to the scenario </w:t>
      </w:r>
      <m:oMath>
        <m:r>
          <w:rPr>
            <w:rFonts w:ascii="Cambria Math" w:hAnsi="Cambria Math"/>
          </w:rPr>
          <m:t>s</m:t>
        </m:r>
      </m:oMath>
      <w:r w:rsidR="3341DBCA">
        <w:t>.</w:t>
      </w:r>
    </w:p>
    <w:p w14:paraId="52B6B49C" w14:textId="67C12442" w:rsidR="4A93E3DE" w:rsidRPr="0019567E" w:rsidRDefault="3341DBCA" w:rsidP="002D0916">
      <w:pPr>
        <w:pStyle w:val="Heading3"/>
      </w:pPr>
      <w:r>
        <w:t>CAP-4: Additional number of intrusions</w:t>
      </w:r>
    </w:p>
    <w:p w14:paraId="1DFAA5C9" w14:textId="0F42CB3F" w:rsidR="4A93E3DE" w:rsidRPr="0019567E" w:rsidRDefault="3341DBCA" w:rsidP="22478528">
      <w:pPr>
        <w:pStyle w:val="BodyText"/>
      </w:pPr>
      <w:r w:rsidRPr="22478528">
        <w:t xml:space="preserve">Similarly, capacity resilience </w:t>
      </w:r>
      <w:r w:rsidR="00564632">
        <w:t>can</w:t>
      </w:r>
      <w:r w:rsidR="00564632" w:rsidRPr="22478528">
        <w:t xml:space="preserve"> </w:t>
      </w:r>
      <w:r w:rsidRPr="22478528">
        <w:t xml:space="preserve">be measured </w:t>
      </w:r>
      <w:r w:rsidR="00A03451">
        <w:t>using the</w:t>
      </w:r>
      <w:r w:rsidR="00A03451" w:rsidRPr="22478528">
        <w:t xml:space="preserve"> </w:t>
      </w:r>
      <w:r w:rsidR="51393394" w:rsidRPr="22478528">
        <w:t>degradation</w:t>
      </w:r>
      <w:r w:rsidR="3CF15903" w:rsidRPr="22478528">
        <w:t xml:space="preserve"> </w:t>
      </w:r>
      <w:r w:rsidRPr="22478528">
        <w:t>of</w:t>
      </w:r>
      <w:r w:rsidR="6081E938" w:rsidRPr="22478528">
        <w:t xml:space="preserve"> </w:t>
      </w:r>
      <w:r w:rsidR="00E97B70">
        <w:t>the intru</w:t>
      </w:r>
      <w:r w:rsidR="00003154">
        <w:t>s</w:t>
      </w:r>
      <w:r w:rsidR="00E97B70">
        <w:t>ion</w:t>
      </w:r>
      <w:r w:rsidR="00003154">
        <w:t xml:space="preserve">s </w:t>
      </w:r>
      <w:r w:rsidR="6081E938" w:rsidRPr="22478528">
        <w:t xml:space="preserve">safety indicator </w:t>
      </w:r>
      <w:r w:rsidR="4C901F5D" w:rsidRPr="22478528">
        <w:t xml:space="preserve">when </w:t>
      </w:r>
      <w:r w:rsidRPr="22478528">
        <w:t>rogue aircraft</w:t>
      </w:r>
      <w:r w:rsidR="74F3588D" w:rsidRPr="22478528">
        <w:t xml:space="preserve"> are introduced. </w:t>
      </w:r>
      <w:r w:rsidRPr="22478528">
        <w:t>CAP-</w:t>
      </w:r>
      <w:r w:rsidR="06C2D3BA" w:rsidRPr="22478528">
        <w:t>4</w:t>
      </w:r>
      <w:r w:rsidRPr="22478528">
        <w:t xml:space="preserve">: </w:t>
      </w:r>
      <w:r w:rsidR="00973C34">
        <w:t>the</w:t>
      </w:r>
      <w:r w:rsidRPr="22478528">
        <w:t xml:space="preserve"> additional </w:t>
      </w:r>
      <w:r w:rsidR="4B56CF52" w:rsidRPr="22478528">
        <w:t xml:space="preserve">number of intrusions </w:t>
      </w:r>
      <w:r w:rsidRPr="22478528">
        <w:t>is computed as an increase of the CAP-</w:t>
      </w:r>
      <w:r w:rsidR="12579E43" w:rsidRPr="22478528">
        <w:t>2</w:t>
      </w:r>
      <w:r w:rsidRPr="22478528">
        <w:t xml:space="preserve"> average </w:t>
      </w:r>
      <w:r w:rsidR="383D48CB" w:rsidRPr="22478528">
        <w:t xml:space="preserve">number of intrusions </w:t>
      </w:r>
      <w:r w:rsidRPr="22478528">
        <w:t xml:space="preserve">with </w:t>
      </w:r>
      <w:r w:rsidR="00415C25">
        <w:t xml:space="preserve">the </w:t>
      </w:r>
      <w:r w:rsidRPr="22478528">
        <w:t xml:space="preserve">introduction of rogue aircraft. </w:t>
      </w:r>
    </w:p>
    <w:p w14:paraId="78F56CCF" w14:textId="7BA8DA23" w:rsidR="4A93E3DE" w:rsidRDefault="3341DBCA" w:rsidP="22478528">
      <w:pPr>
        <w:pStyle w:val="BodyText"/>
      </w:pPr>
      <w:r w:rsidRPr="22478528">
        <w:t xml:space="preserve">Hence for a given concept </w:t>
      </w:r>
      <m:oMath>
        <m:r>
          <w:rPr>
            <w:rFonts w:ascii="Cambria Math" w:hAnsi="Cambria Math"/>
          </w:rPr>
          <m:t>c</m:t>
        </m:r>
      </m:oMath>
      <w:r w:rsidRPr="22478528">
        <w:t xml:space="preserve"> and a given nominal scenario </w:t>
      </w:r>
      <m:oMath>
        <m:r>
          <w:rPr>
            <w:rFonts w:ascii="Cambria Math" w:hAnsi="Cambria Math"/>
          </w:rPr>
          <m:t>s</m:t>
        </m:r>
      </m:oMath>
      <w:r w:rsidRPr="22478528">
        <w:t xml:space="preserve"> (scenarios without uncertainty), CAP-</w:t>
      </w:r>
      <w:r w:rsidR="2AA941EB" w:rsidRPr="22478528">
        <w:t>4</w:t>
      </w:r>
      <w:r w:rsidRPr="22478528">
        <w:t xml:space="preserve"> is c</w:t>
      </w:r>
      <w:r w:rsidR="728CF10E" w:rsidRPr="22478528">
        <w:t>alculated</w:t>
      </w:r>
      <w:r w:rsidRPr="22478528">
        <w:t>:</w:t>
      </w:r>
    </w:p>
    <w:p w14:paraId="1DC627A1" w14:textId="7507FA6C" w:rsidR="00044F50" w:rsidRPr="00C76B7F" w:rsidRDefault="00086224" w:rsidP="00044F50">
      <w:pPr>
        <w:pStyle w:val="BodyText"/>
      </w:pPr>
      <m:oMathPara>
        <m:oMathParaPr>
          <m:jc m:val="left"/>
        </m:oMathParaPr>
        <m:oMath>
          <m:sSub>
            <m:sSubPr>
              <m:ctrlPr>
                <w:rPr>
                  <w:rFonts w:ascii="Cambria Math" w:hAnsi="Cambria Math"/>
                  <w:i/>
                </w:rPr>
              </m:ctrlPr>
            </m:sSubPr>
            <m:e>
              <m:r>
                <m:rPr>
                  <m:nor/>
                </m:rPr>
                <w:rPr>
                  <w:rFonts w:ascii="Cambria Math" w:hAnsi="Cambria Math"/>
                </w:rPr>
                <m:t>CAP-4</m:t>
              </m:r>
            </m:e>
            <m:sub>
              <m:r>
                <w:rPr>
                  <w:rFonts w:ascii="Cambria Math" w:hAnsi="Cambria Math"/>
                </w:rPr>
                <m:t>sc</m:t>
              </m:r>
            </m:sub>
          </m:sSub>
          <m:r>
            <w:rPr>
              <w:rFonts w:ascii="Cambria Math" w:hAnsi="Cambria Math"/>
            </w:rPr>
            <m:t>=</m:t>
          </m:r>
          <m:sSub>
            <m:sSubPr>
              <m:ctrlPr>
                <w:rPr>
                  <w:rFonts w:ascii="Cambria Math" w:hAnsi="Cambria Math"/>
                  <w:i/>
                </w:rPr>
              </m:ctrlPr>
            </m:sSubPr>
            <m:e>
              <m:r>
                <m:rPr>
                  <m:nor/>
                </m:rPr>
                <w:rPr>
                  <w:rFonts w:ascii="Cambria Math" w:hAnsi="Cambria Math"/>
                </w:rPr>
                <m:t>CAP-2</m:t>
              </m:r>
            </m:e>
            <m:sub>
              <m:sSup>
                <m:sSupPr>
                  <m:ctrlPr>
                    <w:rPr>
                      <w:rFonts w:ascii="Cambria Math" w:hAnsi="Cambria Math"/>
                      <w:i/>
                    </w:rPr>
                  </m:ctrlPr>
                </m:sSupPr>
                <m:e>
                  <m:r>
                    <w:rPr>
                      <w:rFonts w:ascii="Cambria Math" w:hAnsi="Cambria Math"/>
                    </w:rPr>
                    <m:t>s</m:t>
                  </m:r>
                </m:e>
                <m:sup>
                  <m:r>
                    <w:rPr>
                      <w:rFonts w:ascii="Cambria Math" w:hAnsi="Cambria Math"/>
                    </w:rPr>
                    <m:t>r</m:t>
                  </m:r>
                </m:sup>
              </m:sSup>
              <m:r>
                <w:rPr>
                  <w:rFonts w:ascii="Cambria Math" w:hAnsi="Cambria Math"/>
                </w:rPr>
                <m:t>c</m:t>
              </m:r>
            </m:sub>
          </m:sSub>
          <m:r>
            <w:rPr>
              <w:rFonts w:ascii="Cambria Math" w:hAnsi="Cambria Math"/>
            </w:rPr>
            <m:t>-</m:t>
          </m:r>
          <m:sSub>
            <m:sSubPr>
              <m:ctrlPr>
                <w:rPr>
                  <w:rFonts w:ascii="Cambria Math" w:hAnsi="Cambria Math"/>
                  <w:i/>
                </w:rPr>
              </m:ctrlPr>
            </m:sSubPr>
            <m:e>
              <m:r>
                <m:rPr>
                  <m:nor/>
                </m:rPr>
                <w:rPr>
                  <w:rFonts w:ascii="Cambria Math" w:hAnsi="Cambria Math"/>
                </w:rPr>
                <m:t>CAP-2</m:t>
              </m:r>
            </m:e>
            <m:sub>
              <m:r>
                <w:rPr>
                  <w:rFonts w:ascii="Cambria Math" w:hAnsi="Cambria Math"/>
                </w:rPr>
                <m:t>sc</m:t>
              </m:r>
            </m:sub>
          </m:sSub>
        </m:oMath>
      </m:oMathPara>
    </w:p>
    <w:p w14:paraId="1CDA5C0E" w14:textId="4B514B28" w:rsidR="4A93E3DE" w:rsidRPr="0019567E" w:rsidRDefault="00A311E8" w:rsidP="22478528">
      <w:pPr>
        <w:pStyle w:val="BodyText"/>
        <w:spacing w:line="259" w:lineRule="auto"/>
      </w:pPr>
      <w:r>
        <w:t xml:space="preserve">where </w:t>
      </w:r>
      <m:oMath>
        <m:sSup>
          <m:sSupPr>
            <m:ctrlPr>
              <w:rPr>
                <w:rFonts w:ascii="Cambria Math" w:hAnsi="Cambria Math"/>
                <w:i/>
              </w:rPr>
            </m:ctrlPr>
          </m:sSupPr>
          <m:e>
            <m:r>
              <w:rPr>
                <w:rFonts w:ascii="Cambria Math" w:hAnsi="Cambria Math"/>
              </w:rPr>
              <m:t>s</m:t>
            </m:r>
          </m:e>
          <m:sup>
            <m:r>
              <w:rPr>
                <w:rFonts w:ascii="Cambria Math" w:hAnsi="Cambria Math"/>
              </w:rPr>
              <m:t>r</m:t>
            </m:r>
          </m:sup>
        </m:sSup>
      </m:oMath>
      <w:r>
        <w:t xml:space="preserve"> is a corresponding scenario with rogue aircraft to the scenario </w:t>
      </w:r>
      <m:oMath>
        <m:r>
          <w:rPr>
            <w:rFonts w:ascii="Cambria Math" w:hAnsi="Cambria Math"/>
          </w:rPr>
          <m:t>s</m:t>
        </m:r>
      </m:oMath>
      <w:r>
        <w:t>.</w:t>
      </w:r>
    </w:p>
    <w:p w14:paraId="05B7E810" w14:textId="08BD20F7" w:rsidR="25090D12" w:rsidRPr="0019567E" w:rsidRDefault="25090D12" w:rsidP="00AB547D">
      <w:pPr>
        <w:pStyle w:val="Heading2"/>
      </w:pPr>
      <w:bookmarkStart w:id="326" w:name="_Toc89241807"/>
      <w:r w:rsidRPr="0019567E">
        <w:t>Efficiency</w:t>
      </w:r>
      <w:bookmarkEnd w:id="326"/>
    </w:p>
    <w:p w14:paraId="0B78E7FC" w14:textId="6CF29E36" w:rsidR="5690557C" w:rsidRPr="0019567E" w:rsidRDefault="52B3D5F6" w:rsidP="54E41EE5">
      <w:pPr>
        <w:tabs>
          <w:tab w:val="left" w:pos="860"/>
        </w:tabs>
        <w:spacing w:line="259" w:lineRule="auto"/>
      </w:pPr>
      <w:r>
        <w:t xml:space="preserve">Within the </w:t>
      </w:r>
      <w:r w:rsidR="24D50E6F">
        <w:t>Metropolis</w:t>
      </w:r>
      <w:r w:rsidR="594A7EA5">
        <w:t>2</w:t>
      </w:r>
      <w:r>
        <w:t xml:space="preserve"> project w</w:t>
      </w:r>
      <w:r w:rsidR="3794A02E">
        <w:t>e are interested in distance</w:t>
      </w:r>
      <w:r w:rsidR="00C416F6">
        <w:t xml:space="preserve"> and</w:t>
      </w:r>
      <w:r w:rsidR="3794A02E">
        <w:t xml:space="preserve"> time</w:t>
      </w:r>
      <w:r w:rsidR="00C416F6">
        <w:t xml:space="preserve"> flown</w:t>
      </w:r>
      <w:r w:rsidR="3794A02E">
        <w:t xml:space="preserve">, and energy efficiency, all included in the performance/operation efficiency category, of each concept and we shall not consider the complexity or the financial and human-hour cost of the proposed systems. While the reason behind using energy and time efficiency metrics to evaluate the performance efficiency of the UTM concept, the use of distance metrics might seem a bit unnecessary, we need to consider that optimizing the distance of the aircraft’s route has a positive impact on the time and energy efficiency as well as to the overall traffic. </w:t>
      </w:r>
    </w:p>
    <w:p w14:paraId="4C9B747F" w14:textId="32AC7D99" w:rsidR="3794A02E" w:rsidRPr="0019567E" w:rsidRDefault="497E9356" w:rsidP="54E41EE5">
      <w:pPr>
        <w:tabs>
          <w:tab w:val="left" w:pos="860"/>
        </w:tabs>
        <w:spacing w:line="259" w:lineRule="auto"/>
      </w:pPr>
      <w:r>
        <w:t>So, even though the distance efficiency metrics should not be used as an evaluation indicator of the overall system performance, they can contribute to the detection of drawbacks in the design or implementation of the system. To increase the efficiency of a system we must increase the route distance-related metrics while decreasing the delay and work done on related metrics.</w:t>
      </w:r>
    </w:p>
    <w:p w14:paraId="1E52793E" w14:textId="14227D18" w:rsidR="4A93E3DE" w:rsidRPr="0019567E" w:rsidRDefault="7AAE967C" w:rsidP="002D0916">
      <w:pPr>
        <w:pStyle w:val="Heading3"/>
      </w:pPr>
      <w:r w:rsidRPr="0019567E">
        <w:lastRenderedPageBreak/>
        <w:t>EFF</w:t>
      </w:r>
      <w:r w:rsidR="5320C8F1" w:rsidRPr="0019567E">
        <w:t>-1:</w:t>
      </w:r>
      <w:r w:rsidR="10D9609C" w:rsidRPr="0019567E">
        <w:rPr>
          <w:rFonts w:eastAsia="Calibri" w:cs="Calibri"/>
          <w:sz w:val="22"/>
        </w:rPr>
        <w:t xml:space="preserve"> </w:t>
      </w:r>
      <w:r w:rsidR="10D9609C" w:rsidRPr="0019567E">
        <w:t xml:space="preserve">Horizontal distance route efficiency </w:t>
      </w:r>
    </w:p>
    <w:p w14:paraId="34922B3E" w14:textId="2F2F42A9" w:rsidR="4A93E3DE" w:rsidRPr="0019567E" w:rsidRDefault="10D9609C" w:rsidP="54E41EE5">
      <w:pPr>
        <w:spacing w:line="259" w:lineRule="auto"/>
      </w:pPr>
      <w:r w:rsidRPr="0019567E">
        <w:t>Th</w:t>
      </w:r>
      <w:r w:rsidR="009F260C">
        <w:t>is</w:t>
      </w:r>
      <w:r w:rsidRPr="0019567E">
        <w:t xml:space="preserve"> metric</w:t>
      </w:r>
      <w:ins w:id="327" w:author="andrija.vidosavljevic@recherche.enac.fr" w:date="2021-11-30T15:30:00Z">
        <w:r w:rsidR="00D061FB">
          <w:t xml:space="preserve"> </w:t>
        </w:r>
        <w:r w:rsidR="00980949">
          <w:t xml:space="preserve">represents the </w:t>
        </w:r>
      </w:ins>
      <w:ins w:id="328" w:author="andrija.vidosavljevic@recherche.enac.fr" w:date="2021-11-30T15:31:00Z">
        <w:r w:rsidR="00BA5346">
          <w:t xml:space="preserve">extension of </w:t>
        </w:r>
      </w:ins>
      <w:ins w:id="329" w:author="andrija.vidosavljevic@recherche.enac.fr" w:date="2021-11-30T15:34:00Z">
        <w:r w:rsidR="00022653">
          <w:t>the horizontal route distance compare</w:t>
        </w:r>
      </w:ins>
      <w:ins w:id="330" w:author="andrija.vidosavljevic@recherche.enac.fr" w:date="2021-11-30T15:44:00Z">
        <w:r w:rsidR="00AD7281">
          <w:t>d</w:t>
        </w:r>
      </w:ins>
      <w:ins w:id="331" w:author="andrija.vidosavljevic@recherche.enac.fr" w:date="2021-11-30T15:34:00Z">
        <w:r w:rsidR="00022653">
          <w:t xml:space="preserve"> to the ideal </w:t>
        </w:r>
        <w:r w:rsidR="00BE3172">
          <w:t>one</w:t>
        </w:r>
      </w:ins>
      <w:ins w:id="332" w:author="andrija.vidosavljevic@recherche.enac.fr" w:date="2021-11-30T15:36:00Z">
        <w:r w:rsidR="00E87658">
          <w:t xml:space="preserve"> that</w:t>
        </w:r>
      </w:ins>
      <w:ins w:id="333" w:author="andrija.vidosavljevic@recherche.enac.fr" w:date="2021-11-30T15:30:00Z">
        <w:r w:rsidR="00D061FB">
          <w:t xml:space="preserve"> </w:t>
        </w:r>
      </w:ins>
      <w:del w:id="334" w:author="andrija.vidosavljevic@recherche.enac.fr" w:date="2021-11-30T15:36:00Z">
        <w:r w:rsidRPr="0019567E">
          <w:delText xml:space="preserve"> </w:delText>
        </w:r>
      </w:del>
      <w:r w:rsidRPr="0019567E">
        <w:t xml:space="preserve">is a </w:t>
      </w:r>
      <w:del w:id="335" w:author="andrija.vidosavljevic@recherche.enac.fr" w:date="2021-11-30T15:36:00Z">
        <w:r w:rsidRPr="0019567E">
          <w:delText xml:space="preserve">percentage </w:delText>
        </w:r>
      </w:del>
      <w:r w:rsidRPr="0019567E">
        <w:t xml:space="preserve">computed by dividing the length of the ideal horizontal route by the length of the actual horizontal route. The actual horizontal route is defined as the 2D projection in the horizontal plane of the route conducted by the aircraft, measured in meters. </w:t>
      </w:r>
      <w:r w:rsidR="00217F34">
        <w:t>T</w:t>
      </w:r>
      <w:r w:rsidRPr="0019567E">
        <w:t xml:space="preserve">he ideal horizontal route is the Euclidean distance connecting the origin point to the destination point of the aircraft, measured in meters. The ideal route as defined here is </w:t>
      </w:r>
      <w:ins w:id="336" w:author="andrija.vidosavljevic@recherche.enac.fr" w:date="2021-11-30T15:37:00Z">
        <w:r w:rsidR="00A8314A">
          <w:t>in most cases</w:t>
        </w:r>
        <w:r w:rsidRPr="0019567E">
          <w:t xml:space="preserve"> </w:t>
        </w:r>
      </w:ins>
      <w:r w:rsidRPr="0019567E">
        <w:t xml:space="preserve">not feasible, especially for the constrained airspace where the aircraft are obligated to follow the street </w:t>
      </w:r>
      <w:del w:id="337" w:author="andrija.vidosavljevic@recherche.enac.fr" w:date="2021-11-30T15:37:00Z">
        <w:r w:rsidRPr="0019567E">
          <w:delText>structure</w:delText>
        </w:r>
      </w:del>
      <w:ins w:id="338" w:author="andrija.vidosavljevic@recherche.enac.fr" w:date="2021-11-30T15:37:00Z">
        <w:r w:rsidR="00A8314A">
          <w:t>network</w:t>
        </w:r>
      </w:ins>
      <w:r w:rsidRPr="0019567E">
        <w:t xml:space="preserve">, and the referred metric will never take the value of 1 or 100%. </w:t>
      </w:r>
      <w:ins w:id="339" w:author="andrija.vidosavljevic@recherche.enac.fr" w:date="2021-11-30T15:25:00Z">
        <w:r w:rsidR="007B33DB">
          <w:t xml:space="preserve">It simply represents </w:t>
        </w:r>
      </w:ins>
      <w:del w:id="340" w:author="andrija.vidosavljevic@recherche.enac.fr" w:date="2021-11-30T15:25:00Z">
        <w:r w:rsidRPr="0019567E">
          <w:delText xml:space="preserve">This means that </w:delText>
        </w:r>
      </w:del>
      <w:r w:rsidRPr="0019567E">
        <w:t xml:space="preserve">the lower bound </w:t>
      </w:r>
      <w:ins w:id="341" w:author="andrija.vidosavljevic@recherche.enac.fr" w:date="2021-11-30T15:25:00Z">
        <w:r w:rsidR="00BC54AD">
          <w:t xml:space="preserve">of </w:t>
        </w:r>
      </w:ins>
      <w:ins w:id="342" w:author="andrija.vidosavljevic@recherche.enac.fr" w:date="2021-11-30T15:26:00Z">
        <w:r w:rsidR="00B12018">
          <w:t xml:space="preserve">horizontal </w:t>
        </w:r>
        <w:r w:rsidR="00BC54AD">
          <w:t>distance</w:t>
        </w:r>
        <w:r w:rsidR="00B12018">
          <w:t xml:space="preserve">, </w:t>
        </w:r>
      </w:ins>
      <w:r w:rsidRPr="0019567E">
        <w:t xml:space="preserve">that </w:t>
      </w:r>
      <w:ins w:id="343" w:author="andrija.vidosavljevic@recherche.enac.fr" w:date="2021-11-30T15:26:00Z">
        <w:r w:rsidR="00EC201F">
          <w:t>is ideal</w:t>
        </w:r>
        <w:r w:rsidRPr="0019567E">
          <w:t xml:space="preserve"> </w:t>
        </w:r>
        <w:r w:rsidR="000F1C90">
          <w:t>from optimization point of view</w:t>
        </w:r>
        <w:r w:rsidR="00622F43">
          <w:t xml:space="preserve">, and that </w:t>
        </w:r>
      </w:ins>
      <w:ins w:id="344" w:author="andrija.vidosavljevic@recherche.enac.fr" w:date="2021-11-30T15:29:00Z">
        <w:r w:rsidR="00AB774A">
          <w:t>provide</w:t>
        </w:r>
      </w:ins>
      <w:ins w:id="345" w:author="andrija.vidosavljevic@recherche.enac.fr" w:date="2021-11-30T15:26:00Z">
        <w:r w:rsidR="00622F43">
          <w:t xml:space="preserve"> the same reference </w:t>
        </w:r>
      </w:ins>
      <w:ins w:id="346" w:author="andrija.vidosavljevic@recherche.enac.fr" w:date="2021-11-30T15:27:00Z">
        <w:r w:rsidR="00810EBA">
          <w:t>for all</w:t>
        </w:r>
      </w:ins>
      <w:ins w:id="347" w:author="andrija.vidosavljevic@recherche.enac.fr" w:date="2021-11-30T15:26:00Z">
        <w:r w:rsidR="000F1C90">
          <w:t xml:space="preserve"> </w:t>
        </w:r>
      </w:ins>
      <w:del w:id="348" w:author="andrija.vidosavljevic@recherche.enac.fr" w:date="2021-11-30T15:27:00Z">
        <w:r w:rsidRPr="0019567E">
          <w:delText xml:space="preserve">we have set for the optimization of the length of the horizontal route cannot be accomplished by any </w:delText>
        </w:r>
      </w:del>
      <w:r w:rsidRPr="0019567E">
        <w:t>concept</w:t>
      </w:r>
      <w:ins w:id="349" w:author="andrija.vidosavljevic@recherche.enac.fr" w:date="2021-11-30T15:27:00Z">
        <w:r w:rsidR="00810EBA">
          <w:t>s</w:t>
        </w:r>
      </w:ins>
      <w:ins w:id="350" w:author="andrija.vidosavljevic@recherche.enac.fr" w:date="2021-11-30T15:38:00Z">
        <w:r w:rsidR="00B00A6D">
          <w:t xml:space="preserve"> and allows </w:t>
        </w:r>
        <w:r w:rsidR="00FB7C88">
          <w:t>concept compar</w:t>
        </w:r>
        <w:r w:rsidR="00104C43">
          <w:t>ison</w:t>
        </w:r>
      </w:ins>
      <w:r w:rsidRPr="0019567E">
        <w:t xml:space="preserve">. </w:t>
      </w:r>
      <w:del w:id="351" w:author="andrija.vidosavljevic@recherche.enac.fr" w:date="2021-11-30T15:27:00Z">
        <w:r w:rsidRPr="0019567E">
          <w:delText xml:space="preserve">That should not provoke any problems in our study since we are interested in the comparison </w:delText>
        </w:r>
        <w:r w:rsidR="00924A83">
          <w:delText>between</w:delText>
        </w:r>
        <w:r w:rsidR="00924A83" w:rsidRPr="0019567E">
          <w:delText xml:space="preserve"> </w:delText>
        </w:r>
        <w:r w:rsidRPr="0019567E">
          <w:delText xml:space="preserve">the three concepts and the result comparison to the ideal case. </w:delText>
        </w:r>
      </w:del>
      <w:r w:rsidRPr="0019567E">
        <w:t>I</w:t>
      </w:r>
      <w:ins w:id="352" w:author="andrija.vidosavljevic@recherche.enac.fr" w:date="2021-11-30T15:40:00Z">
        <w:r w:rsidR="00C47472">
          <w:t xml:space="preserve">f one is interested </w:t>
        </w:r>
      </w:ins>
      <w:del w:id="353" w:author="andrija.vidosavljevic@recherche.enac.fr" w:date="2021-11-30T15:40:00Z">
        <w:r w:rsidRPr="0019567E" w:rsidDel="00C47472">
          <w:delText>n</w:delText>
        </w:r>
        <w:r w:rsidRPr="0019567E">
          <w:delText xml:space="preserve"> case we were interested </w:delText>
        </w:r>
      </w:del>
      <w:r w:rsidRPr="0019567E">
        <w:t xml:space="preserve">in </w:t>
      </w:r>
      <w:ins w:id="354" w:author="andrija.vidosavljevic@recherche.enac.fr" w:date="2021-11-30T15:40:00Z">
        <w:r w:rsidR="00C47472">
          <w:t xml:space="preserve">pure </w:t>
        </w:r>
      </w:ins>
      <w:del w:id="355" w:author="andrija.vidosavljevic@recherche.enac.fr" w:date="2021-11-30T15:40:00Z">
        <w:r w:rsidRPr="0019567E">
          <w:delText xml:space="preserve">the </w:delText>
        </w:r>
      </w:del>
      <w:r w:rsidRPr="0019567E">
        <w:t>evaluation of the concept</w:t>
      </w:r>
      <w:del w:id="356" w:author="andrija.vidosavljevic@recherche.enac.fr" w:date="2021-11-30T15:41:00Z">
        <w:r w:rsidRPr="0019567E">
          <w:delText>s</w:delText>
        </w:r>
      </w:del>
      <w:r w:rsidRPr="0019567E">
        <w:t xml:space="preserve"> </w:t>
      </w:r>
      <w:ins w:id="357" w:author="andrija.vidosavljevic@recherche.enac.fr" w:date="2021-11-30T15:41:00Z">
        <w:r w:rsidR="00C47472">
          <w:t xml:space="preserve">performance with respect to efficiency </w:t>
        </w:r>
        <w:r w:rsidR="00336BDD">
          <w:t xml:space="preserve">and prefer on using </w:t>
        </w:r>
      </w:ins>
      <w:del w:id="358" w:author="andrija.vidosavljevic@recherche.enac.fr" w:date="2021-11-30T15:41:00Z">
        <w:r w:rsidRPr="0019567E">
          <w:delText xml:space="preserve">in comparison to </w:delText>
        </w:r>
      </w:del>
      <w:r w:rsidRPr="0019567E">
        <w:t xml:space="preserve">the shortest feasible path, </w:t>
      </w:r>
      <w:ins w:id="359" w:author="andrija.vidosavljevic@recherche.enac.fr" w:date="2021-11-30T15:42:00Z">
        <w:r w:rsidR="007916E3">
          <w:t xml:space="preserve">then </w:t>
        </w:r>
        <w:r w:rsidR="00882FB1">
          <w:t xml:space="preserve">it </w:t>
        </w:r>
      </w:ins>
      <w:del w:id="360" w:author="andrija.vidosavljevic@recherche.enac.fr" w:date="2021-11-30T15:42:00Z">
        <w:r w:rsidRPr="0019567E">
          <w:delText xml:space="preserve">we </w:delText>
        </w:r>
      </w:del>
      <w:r w:rsidRPr="0019567E">
        <w:t>would be obligated to set a more realistic lower bound</w:t>
      </w:r>
      <w:del w:id="361" w:author="andrija.vidosavljevic@recherche.enac.fr" w:date="2021-11-30T15:43:00Z">
        <w:r w:rsidRPr="0019567E">
          <w:delText>,</w:delText>
        </w:r>
      </w:del>
      <w:ins w:id="362" w:author="andrija.vidosavljevic@recherche.enac.fr" w:date="2021-11-30T15:43:00Z">
        <w:r w:rsidR="0019316C">
          <w:t>.</w:t>
        </w:r>
      </w:ins>
      <w:r w:rsidRPr="0019567E">
        <w:t xml:space="preserve"> </w:t>
      </w:r>
      <w:del w:id="363" w:author="andrija.vidosavljevic@recherche.enac.fr" w:date="2021-11-30T15:43:00Z">
        <w:r w:rsidRPr="0019567E" w:rsidDel="0019316C">
          <w:delText>b</w:delText>
        </w:r>
      </w:del>
      <w:ins w:id="364" w:author="andrija.vidosavljevic@recherche.enac.fr" w:date="2021-11-30T15:43:00Z">
        <w:r w:rsidR="0019316C">
          <w:t>B</w:t>
        </w:r>
      </w:ins>
      <w:r w:rsidRPr="0019567E">
        <w:t xml:space="preserve">ut while that is achievable for the constrained airspace by modifying the street network to be bi-directional and using a graph search algorithm </w:t>
      </w:r>
      <w:ins w:id="365" w:author="andrija.vidosavljevic@recherche.enac.fr" w:date="2021-11-30T15:43:00Z">
        <w:r w:rsidR="00C52A5C">
          <w:t xml:space="preserve">such as </w:t>
        </w:r>
        <w:r w:rsidR="00C52A5C" w:rsidRPr="0019567E">
          <w:t xml:space="preserve">Dijkstra’s algorithm </w:t>
        </w:r>
      </w:ins>
      <w:del w:id="366" w:author="andrija.vidosavljevic@recherche.enac.fr" w:date="2021-11-30T15:43:00Z">
        <w:r w:rsidRPr="0019567E">
          <w:delText>(</w:delText>
        </w:r>
        <w:r w:rsidR="00353B10" w:rsidRPr="0019567E">
          <w:delText>e.g.,</w:delText>
        </w:r>
      </w:del>
      <w:sdt>
        <w:sdtPr>
          <w:id w:val="1356080364"/>
          <w:citation/>
        </w:sdtPr>
        <w:sdtEndPr/>
        <w:sdtContent>
          <w:r w:rsidR="003235CB">
            <w:fldChar w:fldCharType="begin"/>
          </w:r>
          <w:r w:rsidR="003235CB">
            <w:rPr>
              <w:lang w:val="en-US"/>
            </w:rPr>
            <w:instrText xml:space="preserve"> CITATION Sed18 \l 1033 </w:instrText>
          </w:r>
          <w:r w:rsidR="003235CB">
            <w:fldChar w:fldCharType="separate"/>
          </w:r>
          <w:r w:rsidR="00BB6BF7">
            <w:rPr>
              <w:noProof/>
              <w:lang w:val="en-US"/>
            </w:rPr>
            <w:t xml:space="preserve"> (Sedov &amp; Polischuk, 2018)</w:t>
          </w:r>
          <w:r w:rsidR="003235CB">
            <w:fldChar w:fldCharType="end"/>
          </w:r>
        </w:sdtContent>
      </w:sdt>
      <w:del w:id="367" w:author="andrija.vidosavljevic@recherche.enac.fr" w:date="2021-11-30T15:43:00Z">
        <w:r w:rsidRPr="0019567E">
          <w:delText xml:space="preserve"> Dijkstra’s algorithm) </w:delText>
        </w:r>
      </w:del>
      <w:del w:id="368" w:author="andrija.vidosavljevic@recherche.enac.fr" w:date="2021-11-30T15:44:00Z">
        <w:r w:rsidRPr="0019567E">
          <w:delText>on it</w:delText>
        </w:r>
      </w:del>
      <w:r w:rsidRPr="0019567E">
        <w:t>, the computation of the shortest path for the open and mixed airspace is a much more complex task due to the lack of structure in the open airspace.</w:t>
      </w:r>
      <w:ins w:id="369" w:author="Andrei Badea" w:date="2021-11-30T14:14:00Z">
        <w:r w:rsidR="00C1603E">
          <w:t xml:space="preserve"> The equation for calculating this metric</w:t>
        </w:r>
      </w:ins>
      <w:r w:rsidR="00C1603E">
        <w:t xml:space="preserve"> </w:t>
      </w:r>
      <w:r w:rsidR="005C29BC">
        <w:t>per aircraft</w:t>
      </w:r>
      <w:ins w:id="370" w:author="Andrei Badea" w:date="2021-11-30T14:14:00Z">
        <w:r w:rsidR="00C1603E">
          <w:t xml:space="preserve"> is presented below.</w:t>
        </w:r>
      </w:ins>
    </w:p>
    <w:p w14:paraId="37782010" w14:textId="7A7CFCB2" w:rsidR="008D5E49" w:rsidRPr="00973D33" w:rsidRDefault="00086224" w:rsidP="00BC483A">
      <w:pPr>
        <w:pStyle w:val="BodyText"/>
        <w:rPr>
          <w:rFonts w:eastAsiaTheme="minorEastAsia"/>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hdr</m:t>
              </m:r>
            </m:sub>
          </m:sSub>
          <m:r>
            <w:rPr>
              <w:rFonts w:ascii="Cambria Math" w:hAnsi="Cambria Math"/>
              <w:sz w:val="20"/>
              <w:szCs w:val="20"/>
            </w:rPr>
            <m:t>=</m:t>
          </m:r>
          <w:commentRangeStart w:id="371"/>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length</m:t>
                  </m:r>
                </m:e>
                <m:sub>
                  <m:r>
                    <w:rPr>
                      <w:rFonts w:ascii="Cambria Math" w:hAnsi="Cambria Math"/>
                      <w:sz w:val="20"/>
                      <w:szCs w:val="20"/>
                    </w:rPr>
                    <m:t>ideal_horizontal_route</m:t>
                  </m:r>
                </m:sub>
              </m:sSub>
            </m:num>
            <m:den>
              <m:sSub>
                <m:sSubPr>
                  <m:ctrlPr>
                    <w:rPr>
                      <w:rFonts w:ascii="Cambria Math" w:hAnsi="Cambria Math"/>
                      <w:i/>
                      <w:sz w:val="20"/>
                      <w:szCs w:val="20"/>
                    </w:rPr>
                  </m:ctrlPr>
                </m:sSubPr>
                <m:e>
                  <m:r>
                    <w:rPr>
                      <w:rFonts w:ascii="Cambria Math" w:hAnsi="Cambria Math"/>
                      <w:sz w:val="20"/>
                      <w:szCs w:val="20"/>
                    </w:rPr>
                    <m:t>lentgh</m:t>
                  </m:r>
                </m:e>
                <m:sub>
                  <m:r>
                    <w:rPr>
                      <w:rFonts w:ascii="Cambria Math" w:hAnsi="Cambria Math"/>
                      <w:sz w:val="20"/>
                      <w:szCs w:val="20"/>
                    </w:rPr>
                    <m:t>actual_horizontal_route</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horizontal_euclidean_distance(origin_point,destination_point)</m:t>
              </m:r>
            </m:num>
            <m:den>
              <m:sSub>
                <m:sSubPr>
                  <m:ctrlPr>
                    <w:rPr>
                      <w:rFonts w:ascii="Cambria Math" w:hAnsi="Cambria Math"/>
                      <w:i/>
                      <w:sz w:val="20"/>
                      <w:szCs w:val="20"/>
                    </w:rPr>
                  </m:ctrlPr>
                </m:sSubPr>
                <m:e>
                  <m:r>
                    <w:rPr>
                      <w:rFonts w:ascii="Cambria Math" w:hAnsi="Cambria Math"/>
                      <w:sz w:val="20"/>
                      <w:szCs w:val="20"/>
                    </w:rPr>
                    <m:t>lentgh</m:t>
                  </m:r>
                </m:e>
                <m:sub>
                  <m:r>
                    <w:rPr>
                      <w:rFonts w:ascii="Cambria Math" w:hAnsi="Cambria Math"/>
                      <w:sz w:val="20"/>
                      <w:szCs w:val="20"/>
                    </w:rPr>
                    <m:t>actual_horizontal_route</m:t>
                  </m:r>
                </m:sub>
              </m:sSub>
            </m:den>
          </m:f>
          <w:commentRangeEnd w:id="371"/>
          <m:r>
            <m:rPr>
              <m:sty m:val="p"/>
            </m:rPr>
            <w:rPr>
              <w:rStyle w:val="CommentReference"/>
              <w:sz w:val="14"/>
              <w:szCs w:val="14"/>
            </w:rPr>
            <w:commentReference w:id="371"/>
          </m:r>
        </m:oMath>
      </m:oMathPara>
    </w:p>
    <w:p w14:paraId="789F23D6" w14:textId="77777777" w:rsidR="00973D33" w:rsidRPr="003225B6" w:rsidRDefault="00973D33" w:rsidP="00BC483A">
      <w:pPr>
        <w:pStyle w:val="BodyText"/>
        <w:rPr>
          <w:rFonts w:eastAsiaTheme="minorEastAsia"/>
          <w:color w:val="auto"/>
          <w:sz w:val="18"/>
          <w:szCs w:val="18"/>
        </w:rPr>
      </w:pPr>
    </w:p>
    <w:p w14:paraId="38E4B772" w14:textId="77777777" w:rsidR="00B00DC5" w:rsidRPr="0019567E" w:rsidRDefault="00B00DC5" w:rsidP="00897DDE">
      <w:pPr>
        <w:keepNext/>
        <w:spacing w:line="257" w:lineRule="auto"/>
        <w:jc w:val="center"/>
      </w:pPr>
      <w:r w:rsidRPr="0019567E">
        <w:rPr>
          <w:noProof/>
        </w:rPr>
        <w:drawing>
          <wp:inline distT="0" distB="0" distL="0" distR="0" wp14:anchorId="657A4810" wp14:editId="713DAF3C">
            <wp:extent cx="4257238" cy="33661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2" t="6853"/>
                    <a:stretch/>
                  </pic:blipFill>
                  <pic:spPr bwMode="auto">
                    <a:xfrm>
                      <a:off x="0" y="0"/>
                      <a:ext cx="4269489" cy="3375821"/>
                    </a:xfrm>
                    <a:prstGeom prst="rect">
                      <a:avLst/>
                    </a:prstGeom>
                    <a:ln>
                      <a:noFill/>
                    </a:ln>
                    <a:extLst>
                      <a:ext uri="{53640926-AAD7-44D8-BBD7-CCE9431645EC}">
                        <a14:shadowObscured xmlns:a14="http://schemas.microsoft.com/office/drawing/2010/main"/>
                      </a:ext>
                    </a:extLst>
                  </pic:spPr>
                </pic:pic>
              </a:graphicData>
            </a:graphic>
          </wp:inline>
        </w:drawing>
      </w:r>
    </w:p>
    <w:p w14:paraId="3E22CB7B" w14:textId="04842CFB" w:rsidR="008D5E49" w:rsidRPr="0019567E" w:rsidRDefault="00B00DC5" w:rsidP="00897DDE">
      <w:pPr>
        <w:pStyle w:val="Caption"/>
        <w:jc w:val="center"/>
      </w:pPr>
      <w:bookmarkStart w:id="372" w:name="_Toc89241824"/>
      <w:r w:rsidRPr="0019567E">
        <w:t xml:space="preserve">Figure </w:t>
      </w:r>
      <w:r w:rsidRPr="0019567E">
        <w:fldChar w:fldCharType="begin"/>
      </w:r>
      <w:r w:rsidRPr="0019567E">
        <w:instrText xml:space="preserve"> SEQ Figure \* ARABIC </w:instrText>
      </w:r>
      <w:r w:rsidRPr="0019567E">
        <w:fldChar w:fldCharType="separate"/>
      </w:r>
      <w:r w:rsidR="005B5366">
        <w:rPr>
          <w:noProof/>
        </w:rPr>
        <w:t>9</w:t>
      </w:r>
      <w:r w:rsidRPr="0019567E">
        <w:fldChar w:fldCharType="end"/>
      </w:r>
      <w:r w:rsidR="00F059E3">
        <w:t>.</w:t>
      </w:r>
      <w:r w:rsidRPr="0019567E">
        <w:t xml:space="preserve"> </w:t>
      </w:r>
      <w:r w:rsidR="002F6754" w:rsidRPr="0019567E">
        <w:t xml:space="preserve">Actual and ideal horizontal path. The origin point is coloured green, the destination point is red. </w:t>
      </w:r>
      <w:r w:rsidR="00F059E3">
        <w:br/>
      </w:r>
      <w:r w:rsidR="002F6754" w:rsidRPr="0019567E">
        <w:t>The actual route is shown blue, while the ideal route is the yellow arrow.</w:t>
      </w:r>
      <w:bookmarkEnd w:id="372"/>
    </w:p>
    <w:p w14:paraId="2ABEA5CB" w14:textId="77777777" w:rsidR="00D275CB" w:rsidRDefault="00D275CB">
      <w:pPr>
        <w:spacing w:after="0"/>
        <w:jc w:val="left"/>
        <w:rPr>
          <w:rFonts w:eastAsia="MS PGothic"/>
          <w:b/>
          <w:bCs/>
          <w:color w:val="4C4C4C"/>
          <w:sz w:val="28"/>
        </w:rPr>
      </w:pPr>
      <w:r>
        <w:br w:type="page"/>
      </w:r>
    </w:p>
    <w:p w14:paraId="7CA37E23" w14:textId="50676C9D" w:rsidR="4A93E3DE" w:rsidRPr="0019567E" w:rsidRDefault="10D9609C" w:rsidP="002D0916">
      <w:pPr>
        <w:pStyle w:val="Heading3"/>
        <w:rPr>
          <w:rFonts w:eastAsia="Calibri" w:cs="Calibri"/>
        </w:rPr>
      </w:pPr>
      <w:r w:rsidRPr="0019567E">
        <w:lastRenderedPageBreak/>
        <w:t>EFF-2: Vertical distance route efficiency</w:t>
      </w:r>
    </w:p>
    <w:p w14:paraId="6C5F8DCD" w14:textId="3C867914" w:rsidR="4A93E3DE" w:rsidRPr="0019567E" w:rsidRDefault="00BA1F7A" w:rsidP="54E41EE5">
      <w:pPr>
        <w:spacing w:line="259" w:lineRule="auto"/>
      </w:pPr>
      <w:r w:rsidRPr="0019567E">
        <w:t>Th</w:t>
      </w:r>
      <w:r>
        <w:t>is</w:t>
      </w:r>
      <w:r w:rsidR="10D9609C" w:rsidRPr="0019567E">
        <w:t xml:space="preserve"> metric</w:t>
      </w:r>
      <w:sdt>
        <w:sdtPr>
          <w:id w:val="-2116818239"/>
          <w:citation/>
        </w:sdtPr>
        <w:sdtEndPr/>
        <w:sdtContent>
          <w:r w:rsidR="001750C8">
            <w:fldChar w:fldCharType="begin"/>
          </w:r>
          <w:r w:rsidR="001750C8">
            <w:rPr>
              <w:lang w:val="en-US"/>
            </w:rPr>
            <w:instrText xml:space="preserve"> CITATIO</w:instrText>
          </w:r>
          <w:commentRangeStart w:id="373"/>
          <w:commentRangeEnd w:id="373"/>
          <m:oMath>
            <m:r>
              <m:rPr>
                <m:sty m:val="p"/>
              </m:rPr>
              <w:rPr>
                <w:rStyle w:val="CommentReference"/>
              </w:rPr>
              <w:commentReference w:id="373"/>
            </m:r>
          </m:oMath>
          <w:r w:rsidR="001750C8">
            <w:rPr>
              <w:lang w:val="en-US"/>
            </w:rPr>
            <w:instrText xml:space="preserve">N Sed18 \l 1033 </w:instrText>
          </w:r>
          <w:r w:rsidR="001750C8">
            <w:fldChar w:fldCharType="separate"/>
          </w:r>
          <w:r w:rsidR="00917A04">
            <w:rPr>
              <w:noProof/>
              <w:lang w:val="en-US"/>
            </w:rPr>
            <w:t xml:space="preserve"> [13]</w:t>
          </w:r>
          <w:r w:rsidR="001750C8">
            <w:fldChar w:fldCharType="end"/>
          </w:r>
        </w:sdtContent>
      </w:sdt>
      <w:r w:rsidR="10D9609C" w:rsidRPr="0019567E">
        <w:t xml:space="preserve"> is a percentage computed by dividing the vertical distance conducted in the ideal route by the vertical distance conducted in the actual route. In the ideal case, the vertical distance should only include the ascending from the take-off point </w:t>
      </w:r>
      <w:r w:rsidR="00CA5C35">
        <w:t>to</w:t>
      </w:r>
      <w:r w:rsidR="10D9609C" w:rsidRPr="0019567E">
        <w:t xml:space="preserve"> the lowest altitude of flying, and the descending from that altitude to the landing point, measured in meters. The actual vertical distance is the sum of all the ascending or descending distances executed by the aircraft while conducting its route, measured in meters. The actual vertical distance can be graphed as the 2D projection in the vertical plane of the route conducted by the aircraft.</w:t>
      </w:r>
      <w:ins w:id="374" w:author="Andrei Badea" w:date="2021-11-30T14:14:00Z">
        <w:r w:rsidR="00C1603E">
          <w:t xml:space="preserve"> The equation for calculating this metric </w:t>
        </w:r>
      </w:ins>
      <w:r w:rsidR="00365F52">
        <w:t xml:space="preserve">per aircraft </w:t>
      </w:r>
      <w:ins w:id="375" w:author="Andrei Badea" w:date="2021-11-30T14:14:00Z">
        <w:r w:rsidR="00C1603E">
          <w:t>is presented below.</w:t>
        </w:r>
      </w:ins>
    </w:p>
    <w:commentRangeStart w:id="376"/>
    <w:p w14:paraId="126EEA3A" w14:textId="27F7381E" w:rsidR="000D74C3" w:rsidRPr="00795CE3" w:rsidRDefault="00086224" w:rsidP="00795CE3">
      <w:pPr>
        <w:pStyle w:val="BodyText"/>
        <w:rPr>
          <w:rFonts w:ascii="Cambria Math" w:hAnsi="Cambria Math"/>
          <w:i/>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vdr</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length</m:t>
                  </m:r>
                </m:e>
                <m:sub>
                  <m:r>
                    <w:rPr>
                      <w:rFonts w:ascii="Cambria Math" w:hAnsi="Cambria Math"/>
                      <w:sz w:val="20"/>
                      <w:szCs w:val="20"/>
                    </w:rPr>
                    <m:t>ideal_vertical_route</m:t>
                  </m:r>
                </m:sub>
              </m:sSub>
            </m:num>
            <m:den>
              <m:sSub>
                <m:sSubPr>
                  <m:ctrlPr>
                    <w:rPr>
                      <w:rFonts w:ascii="Cambria Math" w:hAnsi="Cambria Math"/>
                      <w:i/>
                      <w:sz w:val="20"/>
                      <w:szCs w:val="20"/>
                    </w:rPr>
                  </m:ctrlPr>
                </m:sSubPr>
                <m:e>
                  <m:r>
                    <w:rPr>
                      <w:rFonts w:ascii="Cambria Math" w:hAnsi="Cambria Math"/>
                      <w:sz w:val="20"/>
                      <w:szCs w:val="20"/>
                    </w:rPr>
                    <m:t>lentgh</m:t>
                  </m:r>
                </m:e>
                <m:sub>
                  <m:r>
                    <w:rPr>
                      <w:rFonts w:ascii="Cambria Math" w:hAnsi="Cambria Math"/>
                      <w:sz w:val="20"/>
                      <w:szCs w:val="20"/>
                    </w:rPr>
                    <m:t>actual_vertical_route</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2×</m:t>
              </m:r>
              <m:sSub>
                <m:sSubPr>
                  <m:ctrlPr>
                    <w:rPr>
                      <w:rFonts w:ascii="Cambria Math" w:hAnsi="Cambria Math"/>
                      <w:i/>
                      <w:sz w:val="20"/>
                      <w:szCs w:val="20"/>
                    </w:rPr>
                  </m:ctrlPr>
                </m:sSubPr>
                <m:e>
                  <m:r>
                    <w:rPr>
                      <w:rFonts w:ascii="Cambria Math" w:hAnsi="Cambria Math"/>
                      <w:sz w:val="20"/>
                      <w:szCs w:val="20"/>
                    </w:rPr>
                    <m:t>height</m:t>
                  </m:r>
                </m:e>
                <m:sub>
                  <m:r>
                    <w:rPr>
                      <w:rFonts w:ascii="Cambria Math" w:hAnsi="Cambria Math"/>
                      <w:sz w:val="20"/>
                      <w:szCs w:val="20"/>
                    </w:rPr>
                    <m:t>lowest_layer</m:t>
                  </m:r>
                </m:sub>
              </m:sSub>
            </m:num>
            <m:den>
              <m:nary>
                <m:naryPr>
                  <m:chr m:val="∑"/>
                  <m:limLoc m:val="undOvr"/>
                  <m:subHide m:val="1"/>
                  <m:supHide m:val="1"/>
                  <m:ctrlPr>
                    <w:rPr>
                      <w:rFonts w:ascii="Cambria Math" w:hAnsi="Cambria Math"/>
                      <w:i/>
                      <w:sz w:val="20"/>
                      <w:szCs w:val="20"/>
                    </w:rPr>
                  </m:ctrlPr>
                </m:naryPr>
                <m:sub/>
                <m:sup/>
                <m:e>
                  <m:r>
                    <w:rPr>
                      <w:rFonts w:ascii="Cambria Math" w:hAnsi="Cambria Math"/>
                      <w:sz w:val="20"/>
                      <w:szCs w:val="20"/>
                    </w:rPr>
                    <m:t>ascending_distances</m:t>
                  </m:r>
                </m:e>
              </m:nary>
              <m:r>
                <w:rPr>
                  <w:rFonts w:ascii="Cambria Math" w:hAnsi="Cambria Math"/>
                  <w:sz w:val="20"/>
                  <w:szCs w:val="20"/>
                </w:rPr>
                <m:t>+</m:t>
              </m:r>
              <m:nary>
                <m:naryPr>
                  <m:chr m:val="∑"/>
                  <m:limLoc m:val="undOvr"/>
                  <m:subHide m:val="1"/>
                  <m:supHide m:val="1"/>
                  <m:ctrlPr>
                    <w:rPr>
                      <w:rFonts w:ascii="Cambria Math" w:hAnsi="Cambria Math"/>
                      <w:i/>
                      <w:sz w:val="20"/>
                      <w:szCs w:val="20"/>
                    </w:rPr>
                  </m:ctrlPr>
                </m:naryPr>
                <m:sub/>
                <m:sup/>
                <m:e>
                  <m:r>
                    <w:rPr>
                      <w:rFonts w:ascii="Cambria Math" w:hAnsi="Cambria Math"/>
                      <w:sz w:val="20"/>
                      <w:szCs w:val="20"/>
                    </w:rPr>
                    <m:t>descending_distances</m:t>
                  </m:r>
                </m:e>
              </m:nary>
            </m:den>
          </m:f>
          <w:commentRangeEnd w:id="376"/>
          <m:r>
            <w:rPr>
              <w:rFonts w:ascii="Cambria Math" w:hAnsi="Cambria Math"/>
              <w:i/>
              <w:sz w:val="20"/>
              <w:szCs w:val="20"/>
            </w:rPr>
            <w:commentReference w:id="376"/>
          </m:r>
        </m:oMath>
      </m:oMathPara>
    </w:p>
    <w:p w14:paraId="01A6BD53" w14:textId="77777777" w:rsidR="0098022C" w:rsidRPr="0019567E" w:rsidRDefault="0098022C" w:rsidP="00897DDE">
      <w:pPr>
        <w:keepNext/>
        <w:spacing w:line="257" w:lineRule="auto"/>
        <w:jc w:val="center"/>
      </w:pPr>
      <w:r w:rsidRPr="0019567E">
        <w:rPr>
          <w:noProof/>
        </w:rPr>
        <w:drawing>
          <wp:inline distT="0" distB="0" distL="0" distR="0" wp14:anchorId="476AE4F7" wp14:editId="36FD9CEC">
            <wp:extent cx="4619625" cy="2568552"/>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5490" cy="2571813"/>
                    </a:xfrm>
                    <a:prstGeom prst="rect">
                      <a:avLst/>
                    </a:prstGeom>
                  </pic:spPr>
                </pic:pic>
              </a:graphicData>
            </a:graphic>
          </wp:inline>
        </w:drawing>
      </w:r>
    </w:p>
    <w:p w14:paraId="69373302" w14:textId="609FA219" w:rsidR="000D74C3" w:rsidRPr="0019567E" w:rsidRDefault="0098022C" w:rsidP="00897DDE">
      <w:pPr>
        <w:pStyle w:val="Caption"/>
        <w:jc w:val="center"/>
      </w:pPr>
      <w:bookmarkStart w:id="377" w:name="_Toc89241825"/>
      <w:r w:rsidRPr="0019567E">
        <w:t xml:space="preserve">Figure </w:t>
      </w:r>
      <w:r w:rsidRPr="0019567E">
        <w:fldChar w:fldCharType="begin"/>
      </w:r>
      <w:r w:rsidRPr="0019567E">
        <w:instrText xml:space="preserve"> SEQ Figure \* ARABIC </w:instrText>
      </w:r>
      <w:r w:rsidRPr="0019567E">
        <w:fldChar w:fldCharType="separate"/>
      </w:r>
      <w:r w:rsidR="005B5366">
        <w:rPr>
          <w:noProof/>
        </w:rPr>
        <w:t>10</w:t>
      </w:r>
      <w:r w:rsidRPr="0019567E">
        <w:fldChar w:fldCharType="end"/>
      </w:r>
      <w:r w:rsidR="00F059E3">
        <w:t>.</w:t>
      </w:r>
      <w:r w:rsidRPr="0019567E">
        <w:t xml:space="preserve"> </w:t>
      </w:r>
      <w:r w:rsidR="00593561" w:rsidRPr="0019567E">
        <w:t xml:space="preserve">Graph </w:t>
      </w:r>
      <w:r w:rsidR="28D5B2DF" w:rsidRPr="0019567E">
        <w:t xml:space="preserve">of </w:t>
      </w:r>
      <w:r w:rsidR="00593561" w:rsidRPr="0019567E">
        <w:t xml:space="preserve">the altitude for the ideal vertical route (in black) and the actual </w:t>
      </w:r>
      <w:r w:rsidR="00EA113C" w:rsidRPr="0019567E">
        <w:t>vertical route (in blue).</w:t>
      </w:r>
      <w:bookmarkEnd w:id="377"/>
    </w:p>
    <w:p w14:paraId="7CC10BD3" w14:textId="1645D3C0" w:rsidR="4A93E3DE" w:rsidRPr="0019567E" w:rsidRDefault="10D9609C" w:rsidP="002D0916">
      <w:pPr>
        <w:pStyle w:val="Heading3"/>
        <w:rPr>
          <w:rFonts w:ascii="Calibri,Times New Roman,MS PGot" w:eastAsia="Calibri,Times New Roman,MS PGot" w:hAnsi="Calibri,Times New Roman,MS PGot" w:cs="Calibri,Times New Roman,MS PGot"/>
        </w:rPr>
      </w:pPr>
      <w:r w:rsidRPr="0019567E">
        <w:t xml:space="preserve">EFF-3: Ascending route efficiency </w:t>
      </w:r>
    </w:p>
    <w:p w14:paraId="79754FF7" w14:textId="7CA49AE8" w:rsidR="4A93E3DE" w:rsidRPr="0019567E" w:rsidRDefault="10D9609C" w:rsidP="54E41EE5">
      <w:pPr>
        <w:spacing w:line="259" w:lineRule="auto"/>
      </w:pPr>
      <w:r w:rsidRPr="0019567E">
        <w:t>The</w:t>
      </w:r>
      <w:r w:rsidR="00C61D60">
        <w:t xml:space="preserve"> Ascending route efficiency</w:t>
      </w:r>
      <w:r w:rsidRPr="0019567E">
        <w:t xml:space="preserve"> metric is a percentage computed by dividing the ideal ascending distance by the ascending dist</w:t>
      </w:r>
      <w:commentRangeStart w:id="378"/>
      <w:commentRangeEnd w:id="378"/>
      <m:oMath>
        <m:r>
          <m:rPr>
            <m:sty m:val="p"/>
          </m:rPr>
          <w:rPr>
            <w:rStyle w:val="CommentReference"/>
          </w:rPr>
          <w:commentReference w:id="378"/>
        </m:r>
      </m:oMath>
      <w:r w:rsidRPr="0019567E">
        <w:t xml:space="preserve">ance conducted. The ideal ascending distance includes only the distance from the take-off to the lowest altitude of flying. The actual ascending distance is the sum of all the vertical distances conducted by the aircraft while ascending. Both the actual and ideal ascending distances are measured in meters. This metric </w:t>
      </w:r>
      <w:r w:rsidR="005D2CBA">
        <w:t>separates</w:t>
      </w:r>
      <w:r w:rsidRPr="0019567E">
        <w:t xml:space="preserve"> the ascending distance from the overall vertical distance conducted since ascending has the most important impact on the energy efficiency of the route.</w:t>
      </w:r>
      <w:ins w:id="379" w:author="Andrei Badea" w:date="2021-11-30T14:14:00Z">
        <w:r w:rsidR="00C1603E">
          <w:t xml:space="preserve"> The equation for calculating this metric</w:t>
        </w:r>
      </w:ins>
      <w:r w:rsidR="00C1603E">
        <w:t xml:space="preserve"> </w:t>
      </w:r>
      <w:r w:rsidR="00947297">
        <w:t>per aircraft</w:t>
      </w:r>
      <w:ins w:id="380" w:author="Andrei Badea" w:date="2021-11-30T14:14:00Z">
        <w:r w:rsidR="00C1603E">
          <w:t xml:space="preserve"> is presented below.</w:t>
        </w:r>
      </w:ins>
    </w:p>
    <w:commentRangeStart w:id="381"/>
    <w:p w14:paraId="143C6725" w14:textId="36114A69" w:rsidR="00A33C01" w:rsidRPr="00903207" w:rsidRDefault="00086224" w:rsidP="00795CE3">
      <w:pPr>
        <w:pStyle w:val="BodyText"/>
        <w:rPr>
          <w:rFonts w:eastAsiaTheme="minorEastAsia"/>
          <w:color w:val="auto"/>
          <w:sz w:val="18"/>
          <w:szCs w:val="18"/>
        </w:rPr>
      </w:pPr>
      <m:oMathPara>
        <m:oMathParaPr>
          <m:jc m:val="left"/>
        </m:oMathParaP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ar</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length</m:t>
                  </m:r>
                </m:e>
                <m:sub>
                  <m:r>
                    <w:rPr>
                      <w:rFonts w:ascii="Cambria Math" w:hAnsi="Cambria Math"/>
                      <w:sz w:val="20"/>
                      <w:szCs w:val="20"/>
                    </w:rPr>
                    <m:t>ideal_ascending_distance</m:t>
                  </m:r>
                </m:sub>
              </m:sSub>
            </m:num>
            <m:den>
              <m:sSub>
                <m:sSubPr>
                  <m:ctrlPr>
                    <w:rPr>
                      <w:rFonts w:ascii="Cambria Math" w:hAnsi="Cambria Math"/>
                      <w:i/>
                      <w:sz w:val="20"/>
                      <w:szCs w:val="20"/>
                    </w:rPr>
                  </m:ctrlPr>
                </m:sSubPr>
                <m:e>
                  <m:r>
                    <w:rPr>
                      <w:rFonts w:ascii="Cambria Math" w:hAnsi="Cambria Math"/>
                      <w:sz w:val="20"/>
                      <w:szCs w:val="20"/>
                    </w:rPr>
                    <m:t>lentgh</m:t>
                  </m:r>
                </m:e>
                <m:sub>
                  <m:r>
                    <w:rPr>
                      <w:rFonts w:ascii="Cambria Math" w:hAnsi="Cambria Math"/>
                      <w:sz w:val="20"/>
                      <w:szCs w:val="20"/>
                    </w:rPr>
                    <m:t>actual_ascending_distance</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height</m:t>
                  </m:r>
                </m:e>
                <m:sub>
                  <m:r>
                    <w:rPr>
                      <w:rFonts w:ascii="Cambria Math" w:hAnsi="Cambria Math"/>
                      <w:sz w:val="20"/>
                      <w:szCs w:val="20"/>
                    </w:rPr>
                    <m:t>lowest_layer</m:t>
                  </m:r>
                </m:sub>
              </m:sSub>
            </m:num>
            <m:den>
              <m:nary>
                <m:naryPr>
                  <m:chr m:val="∑"/>
                  <m:limLoc m:val="undOvr"/>
                  <m:subHide m:val="1"/>
                  <m:supHide m:val="1"/>
                  <m:ctrlPr>
                    <w:rPr>
                      <w:rFonts w:ascii="Cambria Math" w:hAnsi="Cambria Math"/>
                      <w:i/>
                      <w:sz w:val="20"/>
                      <w:szCs w:val="20"/>
                    </w:rPr>
                  </m:ctrlPr>
                </m:naryPr>
                <m:sub/>
                <m:sup/>
                <m:e>
                  <m:r>
                    <w:rPr>
                      <w:rFonts w:ascii="Cambria Math" w:hAnsi="Cambria Math"/>
                      <w:sz w:val="20"/>
                      <w:szCs w:val="20"/>
                    </w:rPr>
                    <m:t>ascending_distances</m:t>
                  </m:r>
                </m:e>
              </m:nary>
            </m:den>
          </m:f>
          <w:commentRangeEnd w:id="381"/>
          <m:r>
            <m:rPr>
              <m:sty m:val="p"/>
            </m:rPr>
            <w:rPr>
              <w:rStyle w:val="CommentReference"/>
            </w:rPr>
            <w:commentReference w:id="381"/>
          </m:r>
        </m:oMath>
      </m:oMathPara>
    </w:p>
    <w:p w14:paraId="661B328D" w14:textId="77777777" w:rsidR="00EA113C" w:rsidRPr="0019567E" w:rsidRDefault="00EA113C" w:rsidP="00897DDE">
      <w:pPr>
        <w:keepNext/>
        <w:jc w:val="center"/>
      </w:pPr>
      <w:r w:rsidRPr="0019567E">
        <w:rPr>
          <w:rFonts w:cs="Calibri"/>
          <w:noProof/>
        </w:rPr>
        <w:lastRenderedPageBreak/>
        <w:drawing>
          <wp:inline distT="0" distB="0" distL="0" distR="0" wp14:anchorId="4E5B55B2" wp14:editId="48F9091E">
            <wp:extent cx="4743450" cy="26149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0260" cy="2618666"/>
                    </a:xfrm>
                    <a:prstGeom prst="rect">
                      <a:avLst/>
                    </a:prstGeom>
                  </pic:spPr>
                </pic:pic>
              </a:graphicData>
            </a:graphic>
          </wp:inline>
        </w:drawing>
      </w:r>
    </w:p>
    <w:p w14:paraId="41DA56EE" w14:textId="625C8E00" w:rsidR="00A33C01" w:rsidRPr="0019567E" w:rsidRDefault="00EA113C" w:rsidP="00897DDE">
      <w:pPr>
        <w:pStyle w:val="Caption"/>
        <w:jc w:val="center"/>
        <w:rPr>
          <w:rFonts w:cs="Calibri"/>
        </w:rPr>
      </w:pPr>
      <w:bookmarkStart w:id="382" w:name="_Toc89241826"/>
      <w:r w:rsidRPr="0019567E">
        <w:t xml:space="preserve">Figure </w:t>
      </w:r>
      <w:r w:rsidRPr="0019567E">
        <w:fldChar w:fldCharType="begin"/>
      </w:r>
      <w:r w:rsidRPr="0019567E">
        <w:instrText xml:space="preserve"> SEQ Figure \* ARABIC </w:instrText>
      </w:r>
      <w:r w:rsidRPr="0019567E">
        <w:fldChar w:fldCharType="separate"/>
      </w:r>
      <w:r w:rsidR="005B5366">
        <w:rPr>
          <w:noProof/>
        </w:rPr>
        <w:t>11</w:t>
      </w:r>
      <w:r w:rsidRPr="0019567E">
        <w:fldChar w:fldCharType="end"/>
      </w:r>
      <w:r w:rsidR="00F059E3">
        <w:t>.</w:t>
      </w:r>
      <w:r w:rsidRPr="0019567E">
        <w:t xml:space="preserve"> Graph</w:t>
      </w:r>
      <w:r w:rsidR="298DAE99" w:rsidRPr="0019567E">
        <w:t xml:space="preserve"> of</w:t>
      </w:r>
      <w:r w:rsidRPr="0019567E">
        <w:t xml:space="preserve"> the </w:t>
      </w:r>
      <w:r w:rsidR="00E20270" w:rsidRPr="0019567E">
        <w:t>ascends for the ideal vertical route (in black) and the actual</w:t>
      </w:r>
      <w:r w:rsidR="003023F9" w:rsidRPr="0019567E">
        <w:t xml:space="preserve"> vertical route (in blue).</w:t>
      </w:r>
      <w:bookmarkEnd w:id="382"/>
    </w:p>
    <w:p w14:paraId="6C0E6A24" w14:textId="7EEC1D04" w:rsidR="4A93E3DE" w:rsidRPr="0019567E" w:rsidRDefault="10D9609C" w:rsidP="002D0916">
      <w:pPr>
        <w:pStyle w:val="Heading3"/>
        <w:rPr>
          <w:rFonts w:ascii="Calibri,Times New Roman,MS PGot" w:eastAsia="Calibri,Times New Roman,MS PGot" w:hAnsi="Calibri,Times New Roman,MS PGot" w:cs="Calibri,Times New Roman,MS PGot"/>
        </w:rPr>
      </w:pPr>
      <w:r w:rsidRPr="0019567E">
        <w:t>EFF-4: 3D distance route efficiency</w:t>
      </w:r>
    </w:p>
    <w:p w14:paraId="3BFF0F86" w14:textId="3D8F3467" w:rsidR="4A93E3DE" w:rsidRPr="0019567E" w:rsidRDefault="10D9609C" w:rsidP="54E41EE5">
      <w:pPr>
        <w:spacing w:line="259" w:lineRule="auto"/>
      </w:pPr>
      <w:r w:rsidRPr="0019567E">
        <w:t xml:space="preserve">The </w:t>
      </w:r>
      <w:r w:rsidR="00DA0698">
        <w:t>3D distance route efficiency</w:t>
      </w:r>
      <w:r w:rsidRPr="0019567E">
        <w:t xml:space="preserve"> metric is a percentage computed by dividing the ideal 3D distance of the route by the actual 3D distance of the route. This metric is a combination of the horizontal distance route efficiency metric and the vertical distance route efficiency metric.</w:t>
      </w:r>
      <w:ins w:id="383" w:author="Andrei Badea" w:date="2021-11-30T14:14:00Z">
        <w:r w:rsidR="00C1603E">
          <w:t xml:space="preserve"> The equation for calculating this metric </w:t>
        </w:r>
      </w:ins>
      <w:r w:rsidR="00A60794">
        <w:t xml:space="preserve">per aircraft </w:t>
      </w:r>
      <w:ins w:id="384" w:author="Andrei Badea" w:date="2021-11-30T14:14:00Z">
        <w:r w:rsidR="00C1603E">
          <w:t>is presented below.</w:t>
        </w:r>
      </w:ins>
    </w:p>
    <w:commentRangeStart w:id="385"/>
    <w:p w14:paraId="3740FA75" w14:textId="77777777" w:rsidR="00947E8F" w:rsidRPr="00795CE3" w:rsidRDefault="00086224" w:rsidP="00795CE3">
      <w:pPr>
        <w:pStyle w:val="BodyText"/>
        <w:rPr>
          <w:rFonts w:eastAsiaTheme="minorEastAsia"/>
          <w:color w:val="auto"/>
        </w:rPr>
      </w:pPr>
      <m:oMathPara>
        <m:oMathParaPr>
          <m:jc m:val="left"/>
        </m:oMathParaP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3Ddr</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length</m:t>
                  </m:r>
                </m:e>
                <m:sub>
                  <m:r>
                    <w:rPr>
                      <w:rFonts w:ascii="Cambria Math" w:hAnsi="Cambria Math"/>
                      <w:sz w:val="20"/>
                      <w:szCs w:val="20"/>
                    </w:rPr>
                    <m:t>ideal_3d_route</m:t>
                  </m:r>
                </m:sub>
              </m:sSub>
            </m:num>
            <m:den>
              <m:sSub>
                <m:sSubPr>
                  <m:ctrlPr>
                    <w:rPr>
                      <w:rFonts w:ascii="Cambria Math" w:hAnsi="Cambria Math"/>
                      <w:i/>
                      <w:sz w:val="20"/>
                      <w:szCs w:val="20"/>
                    </w:rPr>
                  </m:ctrlPr>
                </m:sSubPr>
                <m:e>
                  <m:r>
                    <w:rPr>
                      <w:rFonts w:ascii="Cambria Math" w:hAnsi="Cambria Math"/>
                      <w:sz w:val="20"/>
                      <w:szCs w:val="20"/>
                    </w:rPr>
                    <m:t>lentgh</m:t>
                  </m:r>
                </m:e>
                <m:sub>
                  <m:r>
                    <w:rPr>
                      <w:rFonts w:ascii="Cambria Math" w:hAnsi="Cambria Math"/>
                      <w:sz w:val="20"/>
                      <w:szCs w:val="20"/>
                    </w:rPr>
                    <m:t>actual_3d_route</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horizontal_euclidean_distance(origin_point,destination_point)+2×</m:t>
              </m:r>
              <m:sSub>
                <m:sSubPr>
                  <m:ctrlPr>
                    <w:rPr>
                      <w:rFonts w:ascii="Cambria Math" w:hAnsi="Cambria Math"/>
                      <w:i/>
                      <w:sz w:val="20"/>
                      <w:szCs w:val="20"/>
                    </w:rPr>
                  </m:ctrlPr>
                </m:sSubPr>
                <m:e>
                  <m:r>
                    <w:rPr>
                      <w:rFonts w:ascii="Cambria Math" w:hAnsi="Cambria Math"/>
                      <w:sz w:val="20"/>
                      <w:szCs w:val="20"/>
                    </w:rPr>
                    <m:t>height</m:t>
                  </m:r>
                </m:e>
                <m:sub>
                  <m:r>
                    <w:rPr>
                      <w:rFonts w:ascii="Cambria Math" w:hAnsi="Cambria Math"/>
                      <w:sz w:val="20"/>
                      <w:szCs w:val="20"/>
                    </w:rPr>
                    <m:t>lowest_layer</m:t>
                  </m:r>
                </m:sub>
              </m:sSub>
            </m:num>
            <m:den>
              <m:sSub>
                <m:sSubPr>
                  <m:ctrlPr>
                    <w:rPr>
                      <w:rFonts w:ascii="Cambria Math" w:hAnsi="Cambria Math"/>
                      <w:i/>
                      <w:sz w:val="20"/>
                      <w:szCs w:val="20"/>
                    </w:rPr>
                  </m:ctrlPr>
                </m:sSubPr>
                <m:e>
                  <m:r>
                    <w:rPr>
                      <w:rFonts w:ascii="Cambria Math" w:hAnsi="Cambria Math"/>
                      <w:sz w:val="20"/>
                      <w:szCs w:val="20"/>
                    </w:rPr>
                    <m:t>lentgh</m:t>
                  </m:r>
                </m:e>
                <m:sub>
                  <m:r>
                    <w:rPr>
                      <w:rFonts w:ascii="Cambria Math" w:hAnsi="Cambria Math"/>
                      <w:sz w:val="20"/>
                      <w:szCs w:val="20"/>
                    </w:rPr>
                    <m:t>actual_3d_route</m:t>
                  </m:r>
                </m:sub>
              </m:sSub>
            </m:den>
          </m:f>
          <w:commentRangeEnd w:id="385"/>
          <m:r>
            <m:rPr>
              <m:sty m:val="p"/>
            </m:rPr>
            <w:rPr>
              <w:rStyle w:val="CommentReference"/>
              <w:sz w:val="12"/>
              <w:szCs w:val="12"/>
            </w:rPr>
            <w:commentReference w:id="385"/>
          </m:r>
        </m:oMath>
      </m:oMathPara>
    </w:p>
    <w:p w14:paraId="48605C08" w14:textId="77777777" w:rsidR="00947E8F" w:rsidRPr="0019567E" w:rsidRDefault="00947E8F" w:rsidP="7DF1A7E6">
      <w:pPr>
        <w:spacing w:line="257" w:lineRule="auto"/>
      </w:pPr>
    </w:p>
    <w:p w14:paraId="6A50D51C" w14:textId="137757F4" w:rsidR="4A93E3DE" w:rsidRPr="0019567E" w:rsidRDefault="10D9609C" w:rsidP="002D0916">
      <w:pPr>
        <w:pStyle w:val="Heading3"/>
        <w:rPr>
          <w:rFonts w:ascii="Calibri,Times New Roman,MS PGot" w:eastAsia="Calibri,Times New Roman,MS PGot" w:hAnsi="Calibri,Times New Roman,MS PGot" w:cs="Calibri,Times New Roman,MS PGot"/>
        </w:rPr>
      </w:pPr>
      <w:r w:rsidRPr="0019567E">
        <w:t xml:space="preserve">EFF-5: Route duration efficiency </w:t>
      </w:r>
    </w:p>
    <w:p w14:paraId="3144E201" w14:textId="7A876A5C" w:rsidR="4A93E3DE" w:rsidRPr="0019567E" w:rsidRDefault="10D9609C" w:rsidP="54E41EE5">
      <w:pPr>
        <w:spacing w:line="259" w:lineRule="auto"/>
      </w:pPr>
      <w:r w:rsidRPr="0019567E">
        <w:t xml:space="preserve">The </w:t>
      </w:r>
      <w:r w:rsidR="00AE7CA0">
        <w:t>route duration efficiency</w:t>
      </w:r>
      <w:r w:rsidRPr="0019567E">
        <w:t xml:space="preserve"> metric is a percentage computed by dividing the time duration of the ideal route by the time duration of the actual route. The time duration of the ideal route is computed by dividing the length of the horizontal ideal route by the maximum speed of the aircraft. The time duration of the actual route is measured from the time that the aircraft left its take-off vertiport until it reaches its destination vertiport, in that way the route duration efficiency is independent of the departure, departure sequence, and arrival sequence delay metrics which will be presented later in this </w:t>
      </w:r>
      <w:proofErr w:type="gramStart"/>
      <w:r w:rsidRPr="0019567E">
        <w:t>section, and</w:t>
      </w:r>
      <w:proofErr w:type="gramEnd"/>
      <w:r w:rsidRPr="0019567E">
        <w:t xml:space="preserve"> is extracted from the data created by the simulation. In both cases, the time duration is measured in seconds.</w:t>
      </w:r>
      <w:ins w:id="386" w:author="Andrei Badea" w:date="2021-11-30T14:15:00Z">
        <w:r w:rsidR="00C1603E">
          <w:t xml:space="preserve"> The equation for calculating this metric </w:t>
        </w:r>
      </w:ins>
      <w:r w:rsidR="00E14AA5">
        <w:t xml:space="preserve">per aircraft </w:t>
      </w:r>
      <w:ins w:id="387" w:author="Andrei Badea" w:date="2021-11-30T14:15:00Z">
        <w:r w:rsidR="00C1603E">
          <w:t>is presented below.</w:t>
        </w:r>
      </w:ins>
    </w:p>
    <w:p w14:paraId="51F26315" w14:textId="4E0BC496" w:rsidR="00BA4F21" w:rsidRPr="00645193" w:rsidRDefault="00086224" w:rsidP="00645193">
      <w:pPr>
        <w:pStyle w:val="BodyText"/>
        <w:rPr>
          <w:rFonts w:eastAsiaTheme="minorEastAsia"/>
          <w:color w:val="auto"/>
        </w:rPr>
      </w:pPr>
      <m:oMathPara>
        <m:oMathParaPr>
          <m:jc m:val="left"/>
        </m:oMathParaP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rd</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tim</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duration</m:t>
                      </m:r>
                    </m:sub>
                  </m:sSub>
                </m:e>
                <m:sub>
                  <m:r>
                    <w:rPr>
                      <w:rFonts w:ascii="Cambria Math" w:hAnsi="Cambria Math"/>
                      <w:sz w:val="20"/>
                      <w:szCs w:val="20"/>
                    </w:rPr>
                    <m:t>idea</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route</m:t>
                      </m:r>
                    </m:sub>
                  </m:sSub>
                </m:sub>
              </m:sSub>
            </m:num>
            <m:den>
              <m:sSub>
                <m:sSubPr>
                  <m:ctrlPr>
                    <w:rPr>
                      <w:rFonts w:ascii="Cambria Math" w:hAnsi="Cambria Math"/>
                      <w:i/>
                      <w:sz w:val="20"/>
                      <w:szCs w:val="20"/>
                    </w:rPr>
                  </m:ctrlPr>
                </m:sSubPr>
                <m:e>
                  <m:r>
                    <w:rPr>
                      <w:rFonts w:ascii="Cambria Math" w:hAnsi="Cambria Math"/>
                      <w:sz w:val="20"/>
                      <w:szCs w:val="20"/>
                    </w:rPr>
                    <m:t>tim</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duration</m:t>
                      </m:r>
                    </m:sub>
                  </m:sSub>
                </m:e>
                <m:sub>
                  <m:r>
                    <w:rPr>
                      <w:rFonts w:ascii="Cambria Math" w:hAnsi="Cambria Math"/>
                      <w:sz w:val="20"/>
                      <w:szCs w:val="20"/>
                    </w:rPr>
                    <m:t>actua</m:t>
                  </m:r>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route</m:t>
                      </m:r>
                    </m:sub>
                  </m:sSub>
                </m:sub>
              </m:sSub>
            </m:den>
          </m:f>
          <m:r>
            <w:rPr>
              <w:rFonts w:ascii="Cambria Math" w:hAnsi="Cambria Math"/>
              <w:sz w:val="20"/>
              <w:szCs w:val="20"/>
            </w:rPr>
            <m:t>=</m:t>
          </m:r>
          <m:f>
            <m:fPr>
              <m:ctrlPr>
                <w:rPr>
                  <w:rFonts w:ascii="Cambria Math" w:hAnsi="Cambria Math"/>
                  <w:i/>
                  <w:sz w:val="20"/>
                  <w:szCs w:val="20"/>
                </w:rPr>
              </m:ctrlPr>
            </m:fPr>
            <m:num>
              <m:f>
                <m:fPr>
                  <m:ctrlPr>
                    <w:rPr>
                      <w:rFonts w:ascii="Cambria Math" w:hAnsi="Cambria Math"/>
                      <w:i/>
                      <w:sz w:val="20"/>
                      <w:szCs w:val="20"/>
                    </w:rPr>
                  </m:ctrlPr>
                </m:fPr>
                <m:num>
                  <m:r>
                    <w:rPr>
                      <w:rFonts w:ascii="Cambria Math" w:hAnsi="Cambria Math"/>
                      <w:sz w:val="20"/>
                      <w:szCs w:val="20"/>
                    </w:rPr>
                    <m:t>horizontal_euclidean_distance(origin_point,destination_point)</m:t>
                  </m:r>
                </m:num>
                <m:den>
                  <m:r>
                    <w:rPr>
                      <w:rFonts w:ascii="Cambria Math" w:hAnsi="Cambria Math"/>
                      <w:sz w:val="20"/>
                      <w:szCs w:val="20"/>
                    </w:rPr>
                    <m:t>max⁡_aircraft_speed</m:t>
                  </m:r>
                </m:den>
              </m:f>
            </m:num>
            <m:den>
              <m:sSub>
                <m:sSubPr>
                  <m:ctrlPr>
                    <w:rPr>
                      <w:rFonts w:ascii="Cambria Math" w:hAnsi="Cambria Math"/>
                      <w:i/>
                      <w:sz w:val="20"/>
                      <w:szCs w:val="20"/>
                    </w:rPr>
                  </m:ctrlPr>
                </m:sSubPr>
                <m:e>
                  <m:r>
                    <w:rPr>
                      <w:rFonts w:ascii="Cambria Math" w:hAnsi="Cambria Math"/>
                      <w:sz w:val="20"/>
                      <w:szCs w:val="20"/>
                    </w:rPr>
                    <m:t>time_of_vertiport_arrival</m:t>
                  </m:r>
                </m:e>
                <m:sub>
                  <m:r>
                    <w:rPr>
                      <w:rFonts w:ascii="Cambria Math" w:hAnsi="Cambria Math"/>
                      <w:sz w:val="20"/>
                      <w:szCs w:val="20"/>
                    </w:rPr>
                    <m:t>actual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time_of_vertiport_departure</m:t>
                  </m:r>
                </m:e>
                <m:sub>
                  <m:r>
                    <w:rPr>
                      <w:rFonts w:ascii="Cambria Math" w:hAnsi="Cambria Math"/>
                      <w:sz w:val="20"/>
                      <w:szCs w:val="20"/>
                    </w:rPr>
                    <m:t>actual</m:t>
                  </m:r>
                </m:sub>
              </m:sSub>
            </m:den>
          </m:f>
          <w:commentRangeStart w:id="388"/>
          <w:commentRangeEnd w:id="388"/>
          <m:r>
            <m:rPr>
              <m:sty m:val="p"/>
            </m:rPr>
            <w:rPr>
              <w:rStyle w:val="CommentReference"/>
            </w:rPr>
            <w:commentReference w:id="388"/>
          </m:r>
        </m:oMath>
      </m:oMathPara>
    </w:p>
    <w:p w14:paraId="6CF4542F" w14:textId="77777777" w:rsidR="00BA4F21" w:rsidRPr="0019567E" w:rsidRDefault="00BA4F21" w:rsidP="7DF1A7E6">
      <w:pPr>
        <w:spacing w:line="257" w:lineRule="auto"/>
      </w:pPr>
    </w:p>
    <w:p w14:paraId="35B1D86D" w14:textId="518BB93C" w:rsidR="4A93E3DE" w:rsidRPr="0019567E" w:rsidRDefault="10D9609C" w:rsidP="002D0916">
      <w:pPr>
        <w:pStyle w:val="Heading3"/>
        <w:rPr>
          <w:rFonts w:ascii="Calibri,Times New Roman,MS PGot" w:eastAsia="Calibri,Times New Roman,MS PGot" w:hAnsi="Calibri,Times New Roman,MS PGot" w:cs="Calibri,Times New Roman,MS PGot"/>
        </w:rPr>
      </w:pPr>
      <w:r w:rsidRPr="0019567E">
        <w:lastRenderedPageBreak/>
        <w:t>EFF-6: Departure delay</w:t>
      </w:r>
    </w:p>
    <w:p w14:paraId="15EE6DC7" w14:textId="143A62A0" w:rsidR="4A93E3DE" w:rsidRPr="0019567E" w:rsidRDefault="10D9609C" w:rsidP="54E41EE5">
      <w:pPr>
        <w:spacing w:line="259" w:lineRule="auto"/>
      </w:pPr>
      <w:r w:rsidRPr="0019567E">
        <w:t>This is a time metric</w:t>
      </w:r>
      <w:sdt>
        <w:sdtPr>
          <w:id w:val="265735565"/>
          <w:citation/>
        </w:sdtPr>
        <w:sdtEndPr/>
        <w:sdtContent>
          <w:r w:rsidR="007D5F25">
            <w:fldChar w:fldCharType="begin"/>
          </w:r>
          <w:r w:rsidR="007D5F25">
            <w:rPr>
              <w:lang w:val="en-US"/>
            </w:rPr>
            <w:instrText xml:space="preserve"> CITATION Xue20 \l 1033 </w:instrText>
          </w:r>
          <w:r w:rsidR="007D5F25">
            <w:fldChar w:fldCharType="separate"/>
          </w:r>
          <w:r w:rsidR="00BB6BF7">
            <w:rPr>
              <w:noProof/>
              <w:lang w:val="en-US"/>
            </w:rPr>
            <w:t xml:space="preserve"> (Xue, 2020)</w:t>
          </w:r>
          <w:r w:rsidR="007D5F25">
            <w:fldChar w:fldCharType="end"/>
          </w:r>
        </w:sdtContent>
      </w:sdt>
      <w:r w:rsidRPr="0019567E">
        <w:t xml:space="preserve"> equal to the time duration from the planned departure time until the actual departure time of the aircraft. The metric is measured in seconds. In the ideal case, the aircraft is departing at the planned time and the metr</w:t>
      </w:r>
      <w:commentRangeStart w:id="389"/>
      <w:commentRangeEnd w:id="389"/>
      <m:oMath>
        <m:r>
          <m:rPr>
            <m:sty m:val="p"/>
          </m:rPr>
          <w:rPr>
            <w:rStyle w:val="CommentReference"/>
          </w:rPr>
          <w:commentReference w:id="389"/>
        </m:r>
      </m:oMath>
      <w:r w:rsidRPr="0019567E">
        <w:t xml:space="preserve">ic is equal to 0 seconds. Departure delay shows how long the aircraft </w:t>
      </w:r>
      <w:proofErr w:type="gramStart"/>
      <w:r w:rsidRPr="0019567E">
        <w:t>has t</w:t>
      </w:r>
      <w:ins w:id="390" w:author="andrija.vidosavljevic@recherche.enac.fr" w:date="2021-11-30T16:06:00Z">
        <w:r w:rsidR="00D60939">
          <w:t>o</w:t>
        </w:r>
      </w:ins>
      <w:proofErr w:type="gramEnd"/>
      <w:del w:id="391" w:author="andrija.vidosavljevic@recherche.enac.fr" w:date="2021-11-30T16:06:00Z">
        <w:r w:rsidRPr="0019567E" w:rsidDel="00D60939">
          <w:delText>he</w:delText>
        </w:r>
      </w:del>
      <w:r w:rsidRPr="0019567E">
        <w:t xml:space="preserve"> wait until it can start its flight and it is caused by high aircraft capacity in the airspace, departure sequencing, or flight regulations.</w:t>
      </w:r>
      <w:ins w:id="392" w:author="Andrei Badea" w:date="2021-11-30T14:15:00Z">
        <w:r w:rsidR="00C1603E">
          <w:t xml:space="preserve"> The equation for calculating this metric </w:t>
        </w:r>
      </w:ins>
      <w:ins w:id="393" w:author="andrija.vidosavljevic@recherche.enac.fr" w:date="2021-11-30T16:06:00Z">
        <w:r w:rsidR="00D60939">
          <w:t xml:space="preserve">per aircraft </w:t>
        </w:r>
      </w:ins>
      <w:ins w:id="394" w:author="Andrei Badea" w:date="2021-11-30T14:15:00Z">
        <w:r w:rsidR="00C1603E">
          <w:t>is presented below.</w:t>
        </w:r>
      </w:ins>
    </w:p>
    <w:commentRangeStart w:id="395"/>
    <w:p w14:paraId="4B3484BC" w14:textId="1EA80FA9" w:rsidR="00A03B91" w:rsidRPr="00D60939" w:rsidRDefault="00086224" w:rsidP="00FE7DE4">
      <w:pPr>
        <w:pStyle w:val="BodyText"/>
        <w:rPr>
          <w:rFonts w:eastAsiaTheme="minorEastAsia"/>
          <w:color w:val="auto"/>
        </w:rPr>
      </w:pPr>
      <m:oMathPara>
        <m:oMathParaPr>
          <m:jc m:val="left"/>
        </m:oMathParaP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d</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time</m:t>
              </m:r>
            </m:e>
            <m:sub>
              <m:r>
                <w:rPr>
                  <w:rFonts w:ascii="Cambria Math" w:hAnsi="Cambria Math"/>
                  <w:sz w:val="20"/>
                  <w:szCs w:val="20"/>
                </w:rPr>
                <m:t>actual_departure</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time</m:t>
              </m:r>
            </m:e>
            <m:sub>
              <m:r>
                <w:rPr>
                  <w:rFonts w:ascii="Cambria Math" w:hAnsi="Cambria Math"/>
                  <w:sz w:val="20"/>
                  <w:szCs w:val="20"/>
                </w:rPr>
                <m:t>planned_departure</m:t>
              </m:r>
            </m:sub>
          </m:sSub>
          <w:commentRangeEnd w:id="395"/>
          <m:r>
            <m:rPr>
              <m:sty m:val="p"/>
            </m:rPr>
            <w:rPr>
              <w:rStyle w:val="CommentReference"/>
            </w:rPr>
            <w:commentReference w:id="395"/>
          </m:r>
        </m:oMath>
      </m:oMathPara>
    </w:p>
    <w:p w14:paraId="368AD373" w14:textId="77777777" w:rsidR="00A03B91" w:rsidRPr="0019567E" w:rsidRDefault="00A03B91" w:rsidP="7DF1A7E6">
      <w:pPr>
        <w:spacing w:line="257" w:lineRule="auto"/>
      </w:pPr>
    </w:p>
    <w:p w14:paraId="4116F685" w14:textId="5695D424" w:rsidR="4A93E3DE" w:rsidRPr="0019567E" w:rsidRDefault="10D9609C" w:rsidP="002D0916">
      <w:pPr>
        <w:pStyle w:val="Heading3"/>
        <w:rPr>
          <w:rFonts w:ascii="Calibri,Times New Roman,MS PGot" w:eastAsia="Calibri,Times New Roman,MS PGot" w:hAnsi="Calibri,Times New Roman,MS PGot" w:cs="Calibri,Times New Roman,MS PGot"/>
        </w:rPr>
      </w:pPr>
      <w:r w:rsidRPr="0019567E">
        <w:t>EFF-7: Departure sequence delay</w:t>
      </w:r>
    </w:p>
    <w:p w14:paraId="627553E0" w14:textId="624A6C65" w:rsidR="4A93E3DE" w:rsidRPr="0019567E" w:rsidRDefault="10D9609C" w:rsidP="54E41EE5">
      <w:pPr>
        <w:spacing w:line="259" w:lineRule="auto"/>
      </w:pPr>
      <w:r w:rsidRPr="0019567E">
        <w:t>This is a time metric</w:t>
      </w:r>
      <w:sdt>
        <w:sdtPr>
          <w:id w:val="-1831283747"/>
          <w:citation/>
        </w:sdtPr>
        <w:sdtEndPr/>
        <w:sdtContent>
          <w:r w:rsidR="007D5F25">
            <w:fldChar w:fldCharType="begin"/>
          </w:r>
          <w:r w:rsidR="007D5F25">
            <w:rPr>
              <w:lang w:val="en-US"/>
            </w:rPr>
            <w:instrText xml:space="preserve"> CITATION Xue20 \l 1033 </w:instrText>
          </w:r>
          <w:r w:rsidR="007D5F25">
            <w:fldChar w:fldCharType="separate"/>
          </w:r>
          <w:r w:rsidR="00BB6BF7">
            <w:rPr>
              <w:noProof/>
              <w:lang w:val="en-US"/>
            </w:rPr>
            <w:t xml:space="preserve"> (Xue, 2020)</w:t>
          </w:r>
          <w:r w:rsidR="007D5F25">
            <w:fldChar w:fldCharType="end"/>
          </w:r>
        </w:sdtContent>
      </w:sdt>
      <w:r w:rsidRPr="0019567E">
        <w:t xml:space="preserve"> equal to the time duration from the time that the aircraft starts its flight to the time that the aircraft takes off from the</w:t>
      </w:r>
      <w:commentRangeStart w:id="396"/>
      <w:commentRangeEnd w:id="396"/>
      <m:oMath>
        <m:r>
          <m:rPr>
            <m:sty m:val="p"/>
          </m:rPr>
          <w:rPr>
            <w:rStyle w:val="CommentReference"/>
          </w:rPr>
          <w:commentReference w:id="396"/>
        </m:r>
      </m:oMath>
      <w:r w:rsidRPr="0019567E">
        <w:t xml:space="preserve"> origin point. This metric is measured in seconds. In the ideal case, this metric is equal to 0 seconds. The departure sequence delay metric shows how long the aircraft will wait and land at the take-off point until it can be able to take off. It is caused by the aircrafts’ congestion over the vertiport since the aircraft needs to keep the required separation distance during the take-off process.</w:t>
      </w:r>
      <w:ins w:id="397" w:author="Andrei Badea" w:date="2021-11-30T14:15:00Z">
        <w:r w:rsidR="00C1603E">
          <w:t xml:space="preserve"> The equation for calculating this metric </w:t>
        </w:r>
      </w:ins>
      <w:ins w:id="398" w:author="andrija.vidosavljevic@recherche.enac.fr" w:date="2021-11-30T16:06:00Z">
        <w:r w:rsidR="00D60939">
          <w:t xml:space="preserve">per aircraft </w:t>
        </w:r>
      </w:ins>
      <w:ins w:id="399" w:author="Andrei Badea" w:date="2021-11-30T14:15:00Z">
        <w:r w:rsidR="00C1603E">
          <w:t>is presented below.</w:t>
        </w:r>
      </w:ins>
    </w:p>
    <w:commentRangeStart w:id="400"/>
    <w:p w14:paraId="539D4AA7" w14:textId="68D33256" w:rsidR="00190E7F" w:rsidRPr="00D60939" w:rsidRDefault="00086224" w:rsidP="00FE7DE4">
      <w:pPr>
        <w:pStyle w:val="BodyText"/>
        <w:rPr>
          <w:rFonts w:eastAsiaTheme="minorEastAsia"/>
          <w:color w:val="auto"/>
        </w:rPr>
      </w:pPr>
      <m:oMathPara>
        <m:oMathParaPr>
          <m:jc m:val="left"/>
        </m:oMathParaP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ds</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time</m:t>
              </m:r>
            </m:e>
            <m:sub>
              <m:r>
                <w:rPr>
                  <w:rFonts w:ascii="Cambria Math" w:hAnsi="Cambria Math"/>
                  <w:sz w:val="20"/>
                  <w:szCs w:val="20"/>
                </w:rPr>
                <m:t>take_off</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time</m:t>
              </m:r>
            </m:e>
            <m:sub>
              <m:r>
                <w:rPr>
                  <w:rFonts w:ascii="Cambria Math" w:hAnsi="Cambria Math"/>
                  <w:sz w:val="20"/>
                  <w:szCs w:val="20"/>
                </w:rPr>
                <m:t>actual_departure</m:t>
              </m:r>
            </m:sub>
          </m:sSub>
          <w:commentRangeEnd w:id="400"/>
          <m:r>
            <m:rPr>
              <m:sty m:val="p"/>
            </m:rPr>
            <w:rPr>
              <w:rStyle w:val="CommentReference"/>
            </w:rPr>
            <w:commentReference w:id="400"/>
          </m:r>
        </m:oMath>
      </m:oMathPara>
    </w:p>
    <w:p w14:paraId="4046F854" w14:textId="77777777" w:rsidR="00190E7F" w:rsidRPr="0019567E" w:rsidRDefault="00190E7F" w:rsidP="7DF1A7E6">
      <w:pPr>
        <w:pStyle w:val="BodyText"/>
        <w:rPr>
          <w:rFonts w:cs="Calibri"/>
        </w:rPr>
      </w:pPr>
    </w:p>
    <w:p w14:paraId="5CC80083" w14:textId="1C1B2A3A" w:rsidR="4A93E3DE" w:rsidRPr="0019567E" w:rsidRDefault="10D9609C" w:rsidP="002D0916">
      <w:pPr>
        <w:pStyle w:val="Heading3"/>
        <w:rPr>
          <w:rFonts w:ascii="Calibri,Times New Roman,MS PGot" w:eastAsia="Calibri,Times New Roman,MS PGot" w:hAnsi="Calibri,Times New Roman,MS PGot" w:cs="Calibri,Times New Roman,MS PGot"/>
        </w:rPr>
      </w:pPr>
      <w:r w:rsidRPr="0019567E">
        <w:t>EFF-8: Arrival sequence delay</w:t>
      </w:r>
    </w:p>
    <w:p w14:paraId="2A36E51E" w14:textId="635BDAC5" w:rsidR="4A93E3DE" w:rsidRPr="0019567E" w:rsidRDefault="10D9609C" w:rsidP="54E41EE5">
      <w:pPr>
        <w:spacing w:line="259" w:lineRule="auto"/>
      </w:pPr>
      <w:r w:rsidRPr="0019567E">
        <w:t xml:space="preserve">This is a time metric equal to the time duration from the time that the aircraft arrived at the destination vertiport to the time that the aircraft landed at the destination point. This metric is measured in seconds. In the ideal case, this metric is equal to 0 seconds. The arrival sequence delay metric shows how long the aircraft will wait and hover over the landing point until it can be able to land. It is caused by aircraft's congestion over the vertiport since the aircraft needs to keep the required separation distance while landing. </w:t>
      </w:r>
      <w:ins w:id="401" w:author="Andrei Badea" w:date="2021-11-30T14:15:00Z">
        <w:r w:rsidR="00C1603E">
          <w:t xml:space="preserve">The equation for calculating this metric </w:t>
        </w:r>
      </w:ins>
      <w:ins w:id="402" w:author="andrija.vidosavljevic@recherche.enac.fr" w:date="2021-11-30T16:07:00Z">
        <w:r w:rsidR="00D60939">
          <w:t xml:space="preserve">per aircraft </w:t>
        </w:r>
      </w:ins>
      <w:ins w:id="403" w:author="Andrei Badea" w:date="2021-11-30T14:15:00Z">
        <w:r w:rsidR="00C1603E">
          <w:t>is presented below.</w:t>
        </w:r>
      </w:ins>
    </w:p>
    <w:commentRangeStart w:id="404"/>
    <w:p w14:paraId="3B64EBA0" w14:textId="2B6B4BA1" w:rsidR="008253D7" w:rsidRPr="00AA0D28" w:rsidRDefault="00086224" w:rsidP="00FE7DE4">
      <w:pPr>
        <w:pStyle w:val="BodyText"/>
        <w:rPr>
          <w:rFonts w:ascii="Cambria Math" w:hAnsi="Cambria Math"/>
          <w:i/>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as</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time</m:t>
              </m:r>
            </m:e>
            <m:sub>
              <m:r>
                <w:rPr>
                  <w:rFonts w:ascii="Cambria Math" w:hAnsi="Cambria Math"/>
                  <w:sz w:val="20"/>
                  <w:szCs w:val="20"/>
                </w:rPr>
                <m:t>reached_laning_vertiport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time</m:t>
              </m:r>
            </m:e>
            <m:sub>
              <m:r>
                <w:rPr>
                  <w:rFonts w:ascii="Cambria Math" w:hAnsi="Cambria Math"/>
                  <w:sz w:val="20"/>
                  <w:szCs w:val="20"/>
                </w:rPr>
                <m:t>landing</m:t>
              </m:r>
            </m:sub>
          </m:sSub>
          <w:commentRangeEnd w:id="404"/>
          <m:r>
            <w:rPr>
              <w:rFonts w:ascii="Cambria Math" w:hAnsi="Cambria Math"/>
              <w:i/>
              <w:sz w:val="20"/>
              <w:szCs w:val="20"/>
            </w:rPr>
            <w:commentReference w:id="404"/>
          </m:r>
        </m:oMath>
      </m:oMathPara>
    </w:p>
    <w:p w14:paraId="2B435BEB" w14:textId="77777777" w:rsidR="00AA0D28" w:rsidRPr="00FE7DE4" w:rsidRDefault="00AA0D28" w:rsidP="00FE7DE4">
      <w:pPr>
        <w:pStyle w:val="BodyText"/>
        <w:rPr>
          <w:rFonts w:ascii="Cambria Math" w:hAnsi="Cambria Math"/>
          <w:i/>
          <w:sz w:val="20"/>
          <w:szCs w:val="20"/>
        </w:rPr>
      </w:pPr>
    </w:p>
    <w:p w14:paraId="0EF39EAC" w14:textId="129DAB0D" w:rsidR="6DC48604" w:rsidRPr="0019567E" w:rsidRDefault="6DC48604" w:rsidP="00AB547D">
      <w:pPr>
        <w:pStyle w:val="Heading2"/>
      </w:pPr>
      <w:bookmarkStart w:id="405" w:name="_Toc89241808"/>
      <w:r w:rsidRPr="0019567E">
        <w:t>Environment</w:t>
      </w:r>
      <w:bookmarkEnd w:id="405"/>
    </w:p>
    <w:p w14:paraId="0209861A" w14:textId="36871E2F" w:rsidR="756265A2" w:rsidRDefault="756265A2" w:rsidP="22478528">
      <w:pPr>
        <w:pStyle w:val="BodyText"/>
      </w:pPr>
      <w:r>
        <w:t xml:space="preserve">The UTM system affects </w:t>
      </w:r>
      <w:r w:rsidR="00294E4E">
        <w:t xml:space="preserve">the </w:t>
      </w:r>
      <w:r>
        <w:t>environment in the numerous ways</w:t>
      </w:r>
      <w:r w:rsidR="677266C2">
        <w:t xml:space="preserve"> (see </w:t>
      </w:r>
      <w:commentRangeStart w:id="406"/>
      <w:commentRangeEnd w:id="406"/>
      <w:r>
        <w:rPr>
          <w:rStyle w:val="CommentReference"/>
        </w:rPr>
        <w:commentReference w:id="406"/>
      </w:r>
      <w:r>
        <w:fldChar w:fldCharType="begin"/>
      </w:r>
      <w:r>
        <w:instrText xml:space="preserve"> REF _Ref88751282 \h </w:instrText>
      </w:r>
      <w:r>
        <w:fldChar w:fldCharType="separate"/>
      </w:r>
      <w:r w:rsidR="005B5366">
        <w:t xml:space="preserve">Figure </w:t>
      </w:r>
      <w:r w:rsidR="005B5366">
        <w:rPr>
          <w:noProof/>
        </w:rPr>
        <w:t>12</w:t>
      </w:r>
      <w:r>
        <w:fldChar w:fldCharType="end"/>
      </w:r>
      <w:r w:rsidR="677266C2">
        <w:t>)</w:t>
      </w:r>
      <w:r>
        <w:t xml:space="preserve">. </w:t>
      </w:r>
      <w:r w:rsidR="003E24FD">
        <w:t xml:space="preserve">These </w:t>
      </w:r>
      <w:r w:rsidR="4118173F">
        <w:t xml:space="preserve">impacts </w:t>
      </w:r>
      <w:r w:rsidR="003E24FD">
        <w:t xml:space="preserve">can be </w:t>
      </w:r>
      <w:r w:rsidR="4118173F">
        <w:t xml:space="preserve">split in two categories: </w:t>
      </w:r>
      <w:r w:rsidR="009F7009">
        <w:t xml:space="preserve">third-party risk and </w:t>
      </w:r>
      <w:r w:rsidR="477EADA3">
        <w:t>pollution</w:t>
      </w:r>
      <w:r w:rsidR="009F7009">
        <w:t>.</w:t>
      </w:r>
      <w:r w:rsidR="03EA5EFC">
        <w:t xml:space="preserve"> </w:t>
      </w:r>
      <w:r w:rsidR="009F7009">
        <w:t xml:space="preserve">The first category, third-party risk is </w:t>
      </w:r>
      <w:r w:rsidR="03EA5EFC">
        <w:t>consider</w:t>
      </w:r>
      <w:r w:rsidR="009F7009">
        <w:t>ed</w:t>
      </w:r>
      <w:r w:rsidR="03EA5EFC">
        <w:t xml:space="preserve"> out of the scope in </w:t>
      </w:r>
      <w:r w:rsidR="009F7009">
        <w:t xml:space="preserve">the </w:t>
      </w:r>
      <w:r w:rsidR="03EA5EFC">
        <w:t>Metropolis 2 project</w:t>
      </w:r>
      <w:r w:rsidR="4118173F">
        <w:t xml:space="preserve">. </w:t>
      </w:r>
      <w:r w:rsidR="1FB9AEB1">
        <w:t xml:space="preserve">Pollution on other hand </w:t>
      </w:r>
      <w:r w:rsidR="000C08C5">
        <w:t xml:space="preserve">can </w:t>
      </w:r>
      <w:r w:rsidR="1FB9AEB1">
        <w:t>be considered from emission</w:t>
      </w:r>
      <w:r w:rsidR="000C08C5">
        <w:t>s</w:t>
      </w:r>
      <w:r w:rsidR="678582EB">
        <w:t>,</w:t>
      </w:r>
      <w:r w:rsidR="503CF4F3">
        <w:t xml:space="preserve"> </w:t>
      </w:r>
      <w:r w:rsidR="003B0453">
        <w:t>noise,</w:t>
      </w:r>
      <w:r w:rsidR="6097C7BB">
        <w:t xml:space="preserve"> and light </w:t>
      </w:r>
      <w:r w:rsidR="00B33347">
        <w:t>pollution</w:t>
      </w:r>
      <w:r w:rsidR="6097C7BB">
        <w:t xml:space="preserve">. </w:t>
      </w:r>
      <w:r w:rsidR="50783A51">
        <w:t xml:space="preserve">Light pollution </w:t>
      </w:r>
      <w:r w:rsidR="5450D836">
        <w:t xml:space="preserve">is </w:t>
      </w:r>
      <w:r w:rsidR="00B33347">
        <w:t xml:space="preserve">not considered </w:t>
      </w:r>
      <w:r w:rsidR="00C16B77">
        <w:t xml:space="preserve">due to lack of data, and the fact that its </w:t>
      </w:r>
      <w:r w:rsidR="15229EA3">
        <w:t>impact on the society</w:t>
      </w:r>
      <w:r w:rsidR="1FC3D1B9">
        <w:t xml:space="preserve"> </w:t>
      </w:r>
      <w:r w:rsidR="15229EA3">
        <w:t xml:space="preserve">is not </w:t>
      </w:r>
      <w:r w:rsidR="00C16B77">
        <w:t xml:space="preserve">yet </w:t>
      </w:r>
      <w:r w:rsidR="15229EA3">
        <w:t>clear</w:t>
      </w:r>
      <w:r w:rsidR="0A0DCA41">
        <w:t>.</w:t>
      </w:r>
    </w:p>
    <w:p w14:paraId="7FDAC212" w14:textId="00CB9886" w:rsidR="5A07C6E7" w:rsidRDefault="5A07C6E7" w:rsidP="00897DDE">
      <w:pPr>
        <w:pStyle w:val="BodyText"/>
        <w:jc w:val="center"/>
      </w:pPr>
      <w:r>
        <w:rPr>
          <w:noProof/>
        </w:rPr>
        <w:lastRenderedPageBreak/>
        <w:drawing>
          <wp:inline distT="0" distB="0" distL="0" distR="0" wp14:anchorId="79ABFCF7" wp14:editId="5A50E8B9">
            <wp:extent cx="4572000" cy="2152650"/>
            <wp:effectExtent l="0" t="0" r="0" b="0"/>
            <wp:docPr id="585189914" name="Image 58518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screen">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14:paraId="38A3594F" w14:textId="0F0BAD2B" w:rsidR="03F88D2E" w:rsidRDefault="007E6E9E" w:rsidP="00897DDE">
      <w:pPr>
        <w:pStyle w:val="Caption"/>
        <w:jc w:val="center"/>
      </w:pPr>
      <w:bookmarkStart w:id="407" w:name="_Ref88751282"/>
      <w:bookmarkStart w:id="408" w:name="_Toc89241827"/>
      <w:r>
        <w:t xml:space="preserve">Figure </w:t>
      </w:r>
      <w:r>
        <w:fldChar w:fldCharType="begin"/>
      </w:r>
      <w:r>
        <w:instrText xml:space="preserve"> SEQ Figure \* ARABIC </w:instrText>
      </w:r>
      <w:r>
        <w:fldChar w:fldCharType="separate"/>
      </w:r>
      <w:r w:rsidR="005B5366">
        <w:rPr>
          <w:noProof/>
        </w:rPr>
        <w:t>12</w:t>
      </w:r>
      <w:r>
        <w:fldChar w:fldCharType="end"/>
      </w:r>
      <w:bookmarkEnd w:id="407"/>
      <w:r w:rsidR="00176E68">
        <w:t>.</w:t>
      </w:r>
      <w:r w:rsidR="03F88D2E" w:rsidRPr="22478528">
        <w:t xml:space="preserve"> </w:t>
      </w:r>
      <w:commentRangeStart w:id="409"/>
      <w:commentRangeEnd w:id="409"/>
      <w:r w:rsidR="03F88D2E">
        <w:commentReference w:id="409"/>
      </w:r>
      <w:r w:rsidR="03F88D2E" w:rsidRPr="22478528">
        <w:t xml:space="preserve">Environmental concerns in the UTM </w:t>
      </w:r>
      <w:sdt>
        <w:sdtPr>
          <w:id w:val="-1203477285"/>
          <w:citation/>
        </w:sdtPr>
        <w:sdtEndPr/>
        <w:sdtContent>
          <w:r w:rsidR="003B0453">
            <w:fldChar w:fldCharType="begin"/>
          </w:r>
          <w:r w:rsidR="003B0453">
            <w:instrText xml:space="preserve"> CITATION Del14 \l 2057 </w:instrText>
          </w:r>
          <w:r w:rsidR="003B0453">
            <w:fldChar w:fldCharType="separate"/>
          </w:r>
          <w:r w:rsidR="005B5366">
            <w:rPr>
              <w:noProof/>
            </w:rPr>
            <w:t>(Delahaye, et al., 2014)</w:t>
          </w:r>
          <w:r w:rsidR="003B0453">
            <w:fldChar w:fldCharType="end"/>
          </w:r>
        </w:sdtContent>
      </w:sdt>
      <w:bookmarkEnd w:id="408"/>
    </w:p>
    <w:p w14:paraId="5D51B3DA" w14:textId="7BF35BD4" w:rsidR="7F50242B" w:rsidRDefault="7F50242B" w:rsidP="22478528">
      <w:pPr>
        <w:pStyle w:val="BodyText"/>
      </w:pPr>
      <w:r>
        <w:t xml:space="preserve">Based on </w:t>
      </w:r>
      <w:r w:rsidR="00BC5FB3">
        <w:t xml:space="preserve">increasing </w:t>
      </w:r>
      <w:r w:rsidR="68787DB7">
        <w:t>concern</w:t>
      </w:r>
      <w:r w:rsidR="00BC5FB3">
        <w:t>s</w:t>
      </w:r>
      <w:r w:rsidR="008433D0">
        <w:t xml:space="preserve"> regarding the effects of emissions</w:t>
      </w:r>
      <w:r w:rsidR="68787DB7">
        <w:t xml:space="preserve"> </w:t>
      </w:r>
      <w:r w:rsidR="75AF2608">
        <w:t xml:space="preserve">on the environment and especially </w:t>
      </w:r>
      <w:r w:rsidR="00F03043">
        <w:t xml:space="preserve">the </w:t>
      </w:r>
      <w:r w:rsidR="75AF2608">
        <w:t>urban environment</w:t>
      </w:r>
      <w:r w:rsidR="6D961362">
        <w:t xml:space="preserve"> (diesel vehicles being prohibited in core city </w:t>
      </w:r>
      <w:r w:rsidR="493CD01D">
        <w:t>centres</w:t>
      </w:r>
      <w:r w:rsidR="6D961362">
        <w:t xml:space="preserve"> of world </w:t>
      </w:r>
      <w:r w:rsidR="48316D08">
        <w:t>metropoles</w:t>
      </w:r>
      <w:r w:rsidR="6D961362">
        <w:t>)</w:t>
      </w:r>
      <w:r w:rsidR="75AF2608">
        <w:t xml:space="preserve"> </w:t>
      </w:r>
      <w:r w:rsidR="216A3D82">
        <w:t xml:space="preserve">it is assumed that all drones in the UTM </w:t>
      </w:r>
      <w:r w:rsidR="004230BA">
        <w:t xml:space="preserve">will </w:t>
      </w:r>
      <w:r w:rsidR="216A3D82">
        <w:t>be electrically powered. Howeve</w:t>
      </w:r>
      <w:r w:rsidR="7B98BAA8">
        <w:t xml:space="preserve">r, </w:t>
      </w:r>
      <w:r w:rsidR="00956A2B">
        <w:t xml:space="preserve">despite being electrically powered, </w:t>
      </w:r>
      <w:r w:rsidR="00CB7F37">
        <w:t xml:space="preserve">efficient </w:t>
      </w:r>
      <w:r w:rsidR="7B98BAA8">
        <w:t xml:space="preserve">energy use is still </w:t>
      </w:r>
      <w:r w:rsidR="00FD1BAE">
        <w:t xml:space="preserve">an </w:t>
      </w:r>
      <w:r w:rsidR="7B98BAA8">
        <w:t xml:space="preserve">important concern for the concept comparison and </w:t>
      </w:r>
      <w:r w:rsidR="002B19D2">
        <w:t xml:space="preserve">can </w:t>
      </w:r>
      <w:r w:rsidR="7B98BAA8">
        <w:t>be me</w:t>
      </w:r>
      <w:r w:rsidR="43DE9DFD">
        <w:t xml:space="preserve">asured through </w:t>
      </w:r>
      <w:r w:rsidR="43DE9DFD" w:rsidRPr="22478528">
        <w:rPr>
          <w:b/>
          <w:bCs/>
        </w:rPr>
        <w:t xml:space="preserve">energy efficiency </w:t>
      </w:r>
      <w:r w:rsidR="43DE9DFD">
        <w:t>metrics.</w:t>
      </w:r>
      <w:r w:rsidR="216A3D82">
        <w:t xml:space="preserve"> </w:t>
      </w:r>
    </w:p>
    <w:p w14:paraId="48FE05D8" w14:textId="7F174D31" w:rsidR="000BDBB1" w:rsidRDefault="000BDBB1" w:rsidP="22478528">
      <w:pPr>
        <w:pStyle w:val="BodyText"/>
      </w:pPr>
      <w:r w:rsidRPr="22478528">
        <w:rPr>
          <w:b/>
          <w:bCs/>
        </w:rPr>
        <w:t>Noise pollution</w:t>
      </w:r>
      <w:r w:rsidRPr="22478528">
        <w:t xml:space="preserve"> </w:t>
      </w:r>
      <w:r w:rsidR="2F8593C8" w:rsidRPr="22478528">
        <w:t>is generally defined as regular exposure to elevated sound levels that may lead to adverse effects in humans or other living organisms.</w:t>
      </w:r>
    </w:p>
    <w:p w14:paraId="652D37CC" w14:textId="5E14C72A" w:rsidR="41C5256D" w:rsidRPr="0019567E" w:rsidRDefault="294CAD2A" w:rsidP="002D0916">
      <w:pPr>
        <w:pStyle w:val="Heading3"/>
      </w:pPr>
      <w:r>
        <w:t>ENV</w:t>
      </w:r>
      <w:r w:rsidR="764E64F1">
        <w:t xml:space="preserve">-1: </w:t>
      </w:r>
      <w:r w:rsidR="57DC162B">
        <w:t>W</w:t>
      </w:r>
      <w:r w:rsidR="4CCA47A8">
        <w:t>ork done</w:t>
      </w:r>
    </w:p>
    <w:p w14:paraId="0C3C2D29" w14:textId="3627FF3B" w:rsidR="0FBDC13C" w:rsidRPr="0019567E" w:rsidRDefault="7250D2C8" w:rsidP="22478528">
      <w:r>
        <w:t xml:space="preserve">The ENV-1: work done </w:t>
      </w:r>
      <w:r w:rsidR="00CD6050">
        <w:t xml:space="preserve">corresponds to </w:t>
      </w:r>
      <w:r w:rsidR="00915171">
        <w:t>the</w:t>
      </w:r>
      <w:r>
        <w:t xml:space="preserve"> total energy required to perform all flight intentions and </w:t>
      </w:r>
      <w:r w:rsidR="72D504EA">
        <w:t>it is used as</w:t>
      </w:r>
      <w:r w:rsidR="3373D9E6">
        <w:t xml:space="preserve"> indicator of the energy efficiency and environment</w:t>
      </w:r>
      <w:r w:rsidR="7601338F">
        <w:t xml:space="preserve">al impact. </w:t>
      </w:r>
      <w:r w:rsidR="00643767">
        <w:t xml:space="preserve">Because there is no data available on </w:t>
      </w:r>
      <w:r w:rsidR="009F0AE1">
        <w:t xml:space="preserve">energy use-related aspects such as motor </w:t>
      </w:r>
      <w:r w:rsidR="00F9191A">
        <w:t xml:space="preserve">and battery </w:t>
      </w:r>
      <w:r w:rsidR="009F0AE1">
        <w:t>efficiency</w:t>
      </w:r>
      <w:r w:rsidR="00F9191A">
        <w:t>, work done is used as an indicator of actual energy used.</w:t>
      </w:r>
    </w:p>
    <w:p w14:paraId="409609E3" w14:textId="7672ACB8" w:rsidR="0FBDC13C" w:rsidRDefault="1A33F8B7" w:rsidP="22478528">
      <w:r>
        <w:t>For every flight</w:t>
      </w:r>
      <w:r w:rsidR="00026903">
        <w:t>, work done</w:t>
      </w:r>
      <w:r>
        <w:t xml:space="preserve"> is computed by integrating the thrust (force) over the route displacement</w:t>
      </w:r>
      <w:r w:rsidR="69C47ACB">
        <w:t xml:space="preserve">. It is </w:t>
      </w:r>
      <w:r w:rsidR="441CABC6">
        <w:t>measured in Joules</w:t>
      </w:r>
      <w:r w:rsidR="008D5AE0">
        <w:t xml:space="preserve"> </w:t>
      </w:r>
      <w:r w:rsidR="441CABC6">
        <w:t>(J</w:t>
      </w:r>
      <w:proofErr w:type="gramStart"/>
      <w:r w:rsidR="441CABC6">
        <w:t>)</w:t>
      </w:r>
      <w:proofErr w:type="gramEnd"/>
      <w:r w:rsidR="441CABC6">
        <w:t xml:space="preserve"> and it is provided directly from the </w:t>
      </w:r>
      <w:proofErr w:type="spellStart"/>
      <w:r w:rsidR="441CABC6">
        <w:t>Bluesky</w:t>
      </w:r>
      <w:proofErr w:type="spellEnd"/>
      <w:r w:rsidR="441CABC6">
        <w:t xml:space="preserve"> simulator</w:t>
      </w:r>
      <w:r w:rsidR="4916ED64">
        <w:t xml:space="preserve"> numerically</w:t>
      </w:r>
      <w:r w:rsidR="441CABC6">
        <w:t xml:space="preserve"> comput</w:t>
      </w:r>
      <w:r w:rsidR="069F8CBE">
        <w:t xml:space="preserve">ing the integral </w:t>
      </w:r>
      <w:r w:rsidR="441CABC6">
        <w:t xml:space="preserve">by </w:t>
      </w:r>
      <w:r w:rsidR="64ABDB32">
        <w:t>summing</w:t>
      </w:r>
      <w:r w:rsidR="3B2A1CCB">
        <w:t xml:space="preserve"> over all simulation time steps the product of </w:t>
      </w:r>
      <w:r w:rsidR="64ABDB32">
        <w:t xml:space="preserve">the thrust </w:t>
      </w:r>
      <w:r w:rsidR="56640E9A">
        <w:t>and travelled distance</w:t>
      </w:r>
      <w:r w:rsidR="41FF7BD9">
        <w:t>, as in following equation</w:t>
      </w:r>
      <w:r w:rsidR="0FBDC13C">
        <w:fldChar w:fldCharType="begin"/>
      </w:r>
      <w:r w:rsidR="0FBDC13C" w:rsidRPr="22478528">
        <w:rPr>
          <w:lang w:val="en-US"/>
        </w:rPr>
        <w:instrText xml:space="preserve"> CITATION Del14 \l 1033 </w:instrText>
      </w:r>
      <w:r w:rsidR="0FBDC13C">
        <w:fldChar w:fldCharType="separate"/>
      </w:r>
      <w:r w:rsidR="00BB6BF7">
        <w:rPr>
          <w:noProof/>
          <w:lang w:val="en-US"/>
        </w:rPr>
        <w:t xml:space="preserve"> (Delahaye, et al., 2014)</w:t>
      </w:r>
      <w:r w:rsidR="0FBDC13C">
        <w:fldChar w:fldCharType="end"/>
      </w:r>
      <w:r w:rsidR="2FD41CF1">
        <w:t>:</w:t>
      </w:r>
    </w:p>
    <w:p w14:paraId="5C35F6B7" w14:textId="4E1CA25D" w:rsidR="001C0D65" w:rsidRPr="00293D9A" w:rsidRDefault="00474D35" w:rsidP="22478528">
      <m:oMathPara>
        <m:oMathParaPr>
          <m:jc m:val="left"/>
        </m:oMathParaPr>
        <m:oMath>
          <m:r>
            <w:rPr>
              <w:rFonts w:ascii="Cambria Math" w:hAnsi="Cambria Math"/>
            </w:rPr>
            <m:t>WD=</m:t>
          </m:r>
          <m:nary>
            <m:naryPr>
              <m:chr m:val="∑"/>
              <m:limLoc m:val="undOvr"/>
              <m:ctrlPr>
                <w:rPr>
                  <w:rFonts w:ascii="Cambria Math" w:hAnsi="Cambria Math"/>
                  <w:i/>
                </w:rPr>
              </m:ctrlPr>
            </m:naryPr>
            <m: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dep</m:t>
                  </m:r>
                </m:sub>
              </m:sSub>
            </m:sub>
            <m:sup>
              <m:sSub>
                <m:sSubPr>
                  <m:ctrlPr>
                    <w:rPr>
                      <w:rFonts w:ascii="Cambria Math" w:hAnsi="Cambria Math"/>
                      <w:i/>
                    </w:rPr>
                  </m:ctrlPr>
                </m:sSubPr>
                <m:e>
                  <m:r>
                    <w:rPr>
                      <w:rFonts w:ascii="Cambria Math" w:hAnsi="Cambria Math"/>
                    </w:rPr>
                    <m:t>t</m:t>
                  </m:r>
                </m:e>
                <m:sub>
                  <m:r>
                    <w:rPr>
                      <w:rFonts w:ascii="Cambria Math" w:hAnsi="Cambria Math"/>
                    </w:rPr>
                    <m:t>arr</m:t>
                  </m:r>
                </m:sub>
              </m:sSub>
            </m:sup>
            <m:e>
              <m:r>
                <w:rPr>
                  <w:rFonts w:ascii="Cambria Math" w:hAnsi="Cambria Math"/>
                </w:rPr>
                <m:t>Th(t)∙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υ</m:t>
                          </m:r>
                        </m:e>
                        <m:sub>
                          <m:r>
                            <w:rPr>
                              <w:rFonts w:ascii="Cambria Math" w:hAnsi="Cambria Math"/>
                            </w:rPr>
                            <m:t>h</m:t>
                          </m:r>
                        </m:sub>
                      </m:sSub>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υ</m:t>
                          </m:r>
                        </m:e>
                        <m:sub>
                          <m:r>
                            <w:rPr>
                              <w:rFonts w:ascii="Cambria Math" w:hAnsi="Cambria Math"/>
                            </w:rPr>
                            <m:t>v</m:t>
                          </m:r>
                        </m:sub>
                      </m:sSub>
                      <m:r>
                        <w:rPr>
                          <w:rFonts w:ascii="Cambria Math" w:hAnsi="Cambria Math"/>
                        </w:rPr>
                        <m:t>(t)</m:t>
                      </m:r>
                    </m:e>
                    <m:sup>
                      <m:r>
                        <w:rPr>
                          <w:rFonts w:ascii="Cambria Math" w:hAnsi="Cambria Math"/>
                        </w:rPr>
                        <m:t>2</m:t>
                      </m:r>
                    </m:sup>
                  </m:sSup>
                </m:e>
              </m:rad>
              <m:r>
                <w:rPr>
                  <w:rFonts w:ascii="Cambria Math" w:hAnsi="Cambria Math"/>
                </w:rPr>
                <m:t>∙∆t</m:t>
              </m:r>
            </m:e>
          </m:nary>
        </m:oMath>
      </m:oMathPara>
    </w:p>
    <w:p w14:paraId="20643B24" w14:textId="24385482" w:rsidR="00CF289B" w:rsidRPr="00897DDE" w:rsidRDefault="00CF289B" w:rsidP="22478528">
      <w:r w:rsidRPr="00897DDE">
        <w:t>whe</w:t>
      </w:r>
      <w:r>
        <w:t xml:space="preserve">re </w:t>
      </w:r>
      <m:oMath>
        <m:r>
          <w:rPr>
            <w:rFonts w:ascii="Cambria Math" w:hAnsi="Cambria Math"/>
          </w:rPr>
          <m:t>Th(t)</m:t>
        </m:r>
      </m:oMath>
      <w:r>
        <w:t xml:space="preserve"> represent</w:t>
      </w:r>
      <w:proofErr w:type="spellStart"/>
      <w:r w:rsidR="002B627A">
        <w:t>s</w:t>
      </w:r>
      <w:proofErr w:type="spellEnd"/>
      <w:r>
        <w:t xml:space="preserve"> the thrust for the given flight at the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υ</m:t>
            </m:r>
          </m:e>
          <m:sub>
            <m:r>
              <w:rPr>
                <w:rFonts w:ascii="Cambria Math" w:hAnsi="Cambria Math"/>
              </w:rPr>
              <m:t>h</m:t>
            </m:r>
          </m:sub>
        </m:sSub>
        <m:r>
          <w:rPr>
            <w:rFonts w:ascii="Cambria Math" w:hAnsi="Cambria Math"/>
          </w:rPr>
          <m:t>(t)</m:t>
        </m:r>
      </m:oMath>
      <w:r>
        <w:t xml:space="preserve"> and </w:t>
      </w:r>
      <m:oMath>
        <m:sSub>
          <m:sSubPr>
            <m:ctrlPr>
              <w:rPr>
                <w:rFonts w:ascii="Cambria Math" w:hAnsi="Cambria Math"/>
                <w:i/>
              </w:rPr>
            </m:ctrlPr>
          </m:sSubPr>
          <m:e>
            <m:r>
              <w:rPr>
                <w:rFonts w:ascii="Cambria Math" w:hAnsi="Cambria Math"/>
              </w:rPr>
              <m:t>υ</m:t>
            </m:r>
          </m:e>
          <m:sub>
            <m:r>
              <w:rPr>
                <w:rFonts w:ascii="Cambria Math" w:hAnsi="Cambria Math"/>
              </w:rPr>
              <m:t>v</m:t>
            </m:r>
          </m:sub>
        </m:sSub>
        <m:r>
          <w:rPr>
            <w:rFonts w:ascii="Cambria Math" w:hAnsi="Cambria Math"/>
          </w:rPr>
          <m:t>(t)</m:t>
        </m:r>
      </m:oMath>
      <w:r>
        <w:t xml:space="preserve"> are respectively the horizontal and vertical speed of that flight at the time </w:t>
      </w:r>
      <m:oMath>
        <m:r>
          <w:rPr>
            <w:rFonts w:ascii="Cambria Math" w:hAnsi="Cambria Math"/>
          </w:rPr>
          <m:t>t</m:t>
        </m:r>
      </m:oMath>
      <w:r>
        <w:t xml:space="preserve">, and </w:t>
      </w:r>
      <m:oMath>
        <m:sSub>
          <m:sSubPr>
            <m:ctrlPr>
              <w:rPr>
                <w:rFonts w:ascii="Cambria Math" w:hAnsi="Cambria Math"/>
                <w:i/>
              </w:rPr>
            </m:ctrlPr>
          </m:sSubPr>
          <m:e>
            <m:r>
              <w:rPr>
                <w:rFonts w:ascii="Cambria Math" w:hAnsi="Cambria Math"/>
              </w:rPr>
              <m:t>t</m:t>
            </m:r>
          </m:e>
          <m:sub>
            <m:r>
              <w:rPr>
                <w:rFonts w:ascii="Cambria Math" w:hAnsi="Cambria Math"/>
              </w:rPr>
              <m:t>dep</m:t>
            </m:r>
          </m:sub>
        </m:sSub>
      </m:oMath>
      <w:r>
        <w:t xml:space="preserve"> </w:t>
      </w:r>
      <w:r w:rsidR="00793C28">
        <w:t xml:space="preserve">and </w:t>
      </w:r>
      <m:oMath>
        <m:sSub>
          <m:sSubPr>
            <m:ctrlPr>
              <w:rPr>
                <w:rFonts w:ascii="Cambria Math" w:hAnsi="Cambria Math"/>
                <w:i/>
              </w:rPr>
            </m:ctrlPr>
          </m:sSubPr>
          <m:e>
            <m:r>
              <w:rPr>
                <w:rFonts w:ascii="Cambria Math" w:hAnsi="Cambria Math"/>
              </w:rPr>
              <m:t>t</m:t>
            </m:r>
          </m:e>
          <m:sub>
            <m:r>
              <w:rPr>
                <w:rFonts w:ascii="Cambria Math" w:hAnsi="Cambria Math"/>
              </w:rPr>
              <m:t>arr</m:t>
            </m:r>
          </m:sub>
        </m:sSub>
      </m:oMath>
      <w:r w:rsidR="00793C28">
        <w:t xml:space="preserve"> are respectively departure and arrival time of that flight</w:t>
      </w:r>
      <w:r>
        <w:t xml:space="preserve">. </w:t>
      </w:r>
    </w:p>
    <w:p w14:paraId="72AD4BC7" w14:textId="49D75578" w:rsidR="0FBDC13C" w:rsidRDefault="1E1786B3" w:rsidP="22478528">
      <w:r>
        <w:t xml:space="preserve">ENV-1: </w:t>
      </w:r>
      <w:r w:rsidR="2FD41CF1">
        <w:t>work done</w:t>
      </w:r>
      <w:r w:rsidR="68969DE0">
        <w:t xml:space="preserve"> </w:t>
      </w:r>
      <w:r w:rsidR="18B95493">
        <w:t xml:space="preserve">for every concept </w:t>
      </w:r>
      <m:oMath>
        <m:r>
          <w:rPr>
            <w:rFonts w:ascii="Cambria Math" w:hAnsi="Cambria Math"/>
          </w:rPr>
          <m:t>c</m:t>
        </m:r>
      </m:oMath>
      <w:r w:rsidR="00CF289B">
        <w:t xml:space="preserve"> </w:t>
      </w:r>
      <w:r w:rsidR="18B95493">
        <w:t xml:space="preserve">and scenario </w:t>
      </w:r>
      <m:oMath>
        <m:r>
          <w:rPr>
            <w:rFonts w:ascii="Cambria Math" w:hAnsi="Cambria Math"/>
          </w:rPr>
          <m:t>s</m:t>
        </m:r>
      </m:oMath>
      <w:r w:rsidR="00CF289B">
        <w:t xml:space="preserve"> </w:t>
      </w:r>
      <w:r w:rsidR="68969DE0">
        <w:t xml:space="preserve">is then simply </w:t>
      </w:r>
      <w:r w:rsidR="79C0C8E2">
        <w:t>calculated</w:t>
      </w:r>
      <w:r w:rsidR="68969DE0">
        <w:t xml:space="preserve"> by summing individual work done of all flight intentions in the scenario</w:t>
      </w:r>
      <w:r w:rsidR="239E402D">
        <w:t>:</w:t>
      </w:r>
    </w:p>
    <w:p w14:paraId="64F6AD24" w14:textId="41C973F7" w:rsidR="00CF289B" w:rsidRPr="00897DDE" w:rsidRDefault="00086224" w:rsidP="00897DDE">
      <w:pPr>
        <w:pStyle w:val="BodyText"/>
        <w:rPr>
          <w:lang w:val="fr-FR"/>
        </w:rPr>
      </w:pPr>
      <m:oMathPara>
        <m:oMathParaPr>
          <m:jc m:val="left"/>
        </m:oMathParaPr>
        <m:oMath>
          <m:sSub>
            <m:sSubPr>
              <m:ctrlPr>
                <w:rPr>
                  <w:rFonts w:ascii="Cambria Math" w:hAnsi="Cambria Math"/>
                  <w:i/>
                </w:rPr>
              </m:ctrlPr>
            </m:sSubPr>
            <m:e>
              <m:r>
                <m:rPr>
                  <m:nor/>
                </m:rPr>
                <w:rPr>
                  <w:rFonts w:ascii="Cambria Math" w:hAnsi="Cambria Math"/>
                  <w:lang w:val="fr-FR"/>
                </w:rPr>
                <m:t>ENV-1</m:t>
              </m:r>
            </m:e>
            <m:sub>
              <m:r>
                <w:rPr>
                  <w:rFonts w:ascii="Cambria Math" w:hAnsi="Cambria Math"/>
                </w:rPr>
                <m:t>sc</m:t>
              </m:r>
            </m:sub>
          </m:sSub>
          <m:r>
            <w:rPr>
              <w:rFonts w:ascii="Cambria Math" w:hAnsi="Cambria Math"/>
              <w:lang w:val="fr-FR"/>
            </w:rPr>
            <m:t>=</m:t>
          </m:r>
          <m:nary>
            <m:naryPr>
              <m:chr m:val="∑"/>
              <m:limLoc m:val="undOvr"/>
              <m:supHide m:val="1"/>
              <m:ctrlPr>
                <w:rPr>
                  <w:rFonts w:ascii="Cambria Math" w:hAnsi="Cambria Math"/>
                  <w:i/>
                  <w:lang w:val="fr-FR"/>
                </w:rPr>
              </m:ctrlPr>
            </m:naryPr>
            <m:sub>
              <m:r>
                <w:rPr>
                  <w:rFonts w:ascii="Cambria Math" w:hAnsi="Cambria Math"/>
                  <w:lang w:val="fr-FR"/>
                </w:rPr>
                <m:t>i∈</m:t>
              </m:r>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s</m:t>
                  </m:r>
                </m:sub>
              </m:sSub>
            </m:sub>
            <m:sup/>
            <m:e>
              <m:sSub>
                <m:sSubPr>
                  <m:ctrlPr>
                    <w:rPr>
                      <w:rFonts w:ascii="Cambria Math" w:hAnsi="Cambria Math"/>
                      <w:i/>
                      <w:lang w:val="fr-FR"/>
                    </w:rPr>
                  </m:ctrlPr>
                </m:sSubPr>
                <m:e>
                  <m:r>
                    <w:rPr>
                      <w:rFonts w:ascii="Cambria Math" w:hAnsi="Cambria Math"/>
                      <w:lang w:val="fr-FR"/>
                    </w:rPr>
                    <m:t>WD</m:t>
                  </m:r>
                </m:e>
                <m:sub>
                  <m:r>
                    <w:rPr>
                      <w:rFonts w:ascii="Cambria Math" w:hAnsi="Cambria Math"/>
                      <w:lang w:val="fr-FR"/>
                    </w:rPr>
                    <m:t>sci</m:t>
                  </m:r>
                </m:sub>
              </m:sSub>
            </m:e>
          </m:nary>
        </m:oMath>
      </m:oMathPara>
    </w:p>
    <w:p w14:paraId="1B7D8891" w14:textId="6745CDAA" w:rsidR="005B59B7" w:rsidRPr="0019567E" w:rsidRDefault="79C54C96" w:rsidP="00210F1B">
      <w:pPr>
        <w:pStyle w:val="BodyText"/>
        <w:spacing w:line="259" w:lineRule="auto"/>
      </w:pPr>
      <w:r>
        <w:lastRenderedPageBreak/>
        <w:t xml:space="preserve">where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s</m:t>
            </m:r>
          </m:sub>
        </m:sSub>
      </m:oMath>
      <w:r>
        <w:t xml:space="preserve"> </w:t>
      </w:r>
      <w:r w:rsidR="18C5E43B">
        <w:t xml:space="preserve">is </w:t>
      </w:r>
      <w:r w:rsidR="00CF289B">
        <w:t>the</w:t>
      </w:r>
      <w:r>
        <w:t xml:space="preserve"> set of flight intentions for a given scenario </w:t>
      </w:r>
      <m:oMath>
        <m:r>
          <w:rPr>
            <w:rFonts w:ascii="Cambria Math" w:hAnsi="Cambria Math"/>
          </w:rPr>
          <m:t xml:space="preserve"> s</m:t>
        </m:r>
      </m:oMath>
      <w:r>
        <w:t xml:space="preserve">, </w:t>
      </w:r>
      <w:r w:rsidR="47DAD75F">
        <w:t xml:space="preserve">and </w:t>
      </w:r>
      <m:oMath>
        <m:sSub>
          <m:sSubPr>
            <m:ctrlPr>
              <w:rPr>
                <w:rFonts w:ascii="Cambria Math" w:hAnsi="Cambria Math"/>
                <w:i/>
                <w:lang w:val="fr-FR"/>
              </w:rPr>
            </m:ctrlPr>
          </m:sSubPr>
          <m:e>
            <m:r>
              <w:rPr>
                <w:rFonts w:ascii="Cambria Math" w:hAnsi="Cambria Math"/>
                <w:lang w:val="fr-FR"/>
              </w:rPr>
              <m:t>WD</m:t>
            </m:r>
          </m:e>
          <m:sub>
            <m:r>
              <w:rPr>
                <w:rFonts w:ascii="Cambria Math" w:hAnsi="Cambria Math"/>
                <w:lang w:val="fr-FR"/>
              </w:rPr>
              <m:t>sci</m:t>
            </m:r>
          </m:sub>
        </m:sSub>
      </m:oMath>
      <w:r w:rsidR="00CF289B" w:rsidRPr="00897DDE">
        <w:t xml:space="preserve"> is the </w:t>
      </w:r>
      <w:r w:rsidR="47DAD75F">
        <w:t>individual flight intention</w:t>
      </w:r>
      <w:r w:rsidR="00292AC3">
        <w:t xml:space="preserve"> </w:t>
      </w:r>
      <m:oMath>
        <m:r>
          <w:rPr>
            <w:rFonts w:ascii="Cambria Math" w:hAnsi="Cambria Math"/>
          </w:rPr>
          <m:t>i</m:t>
        </m:r>
      </m:oMath>
      <w:r w:rsidR="47DAD75F">
        <w:t xml:space="preserve"> work done</w:t>
      </w:r>
      <w:r w:rsidR="00292AC3">
        <w:t xml:space="preserve"> for the given concept </w:t>
      </w:r>
      <m:oMath>
        <m:r>
          <w:rPr>
            <w:rFonts w:ascii="Cambria Math" w:hAnsi="Cambria Math"/>
          </w:rPr>
          <m:t>c</m:t>
        </m:r>
      </m:oMath>
      <w:r w:rsidR="00292AC3">
        <w:t xml:space="preserve"> and scenario </w:t>
      </w:r>
      <m:oMath>
        <m:r>
          <w:rPr>
            <w:rFonts w:ascii="Cambria Math" w:hAnsi="Cambria Math"/>
          </w:rPr>
          <m:t>s</m:t>
        </m:r>
      </m:oMath>
      <w:r>
        <w:t>.</w:t>
      </w:r>
    </w:p>
    <w:p w14:paraId="44813B64" w14:textId="760E0491" w:rsidR="0FBDC13C" w:rsidRPr="0019567E" w:rsidRDefault="1F21CE34" w:rsidP="002D0916">
      <w:pPr>
        <w:pStyle w:val="Heading3"/>
      </w:pPr>
      <w:commentRangeStart w:id="410"/>
      <w:commentRangeStart w:id="411"/>
      <w:r>
        <w:t>ENV-2: Weighted average altitude</w:t>
      </w:r>
      <w:commentRangeEnd w:id="410"/>
      <w:r w:rsidR="004C7BC3">
        <w:rPr>
          <w:rStyle w:val="CommentReference"/>
          <w:rFonts w:eastAsia="Calibri"/>
          <w:b w:val="0"/>
          <w:bCs w:val="0"/>
          <w:color w:val="59666D"/>
        </w:rPr>
        <w:commentReference w:id="410"/>
      </w:r>
      <w:commentRangeEnd w:id="411"/>
      <w:r w:rsidR="00F517C1">
        <w:rPr>
          <w:rStyle w:val="CommentReference"/>
          <w:rFonts w:eastAsia="Calibri"/>
          <w:b w:val="0"/>
          <w:bCs w:val="0"/>
          <w:color w:val="59666D"/>
        </w:rPr>
        <w:commentReference w:id="411"/>
      </w:r>
    </w:p>
    <w:p w14:paraId="790BBD47" w14:textId="3B7FE49F" w:rsidR="0FBDC13C" w:rsidRPr="0019567E" w:rsidRDefault="100AFB25" w:rsidP="22478528">
      <w:pPr>
        <w:pStyle w:val="BodyText"/>
        <w:spacing w:line="259" w:lineRule="auto"/>
      </w:pPr>
      <w:r>
        <w:t xml:space="preserve">Due to </w:t>
      </w:r>
      <w:r w:rsidR="006D2FD5">
        <w:t xml:space="preserve">the unavailability </w:t>
      </w:r>
      <w:r>
        <w:t xml:space="preserve">of </w:t>
      </w:r>
      <w:r w:rsidR="006D2FD5">
        <w:t>an</w:t>
      </w:r>
      <w:r>
        <w:t xml:space="preserve"> accurate noise emission model of future drones that will be used in the UTM,</w:t>
      </w:r>
      <w:r w:rsidR="50E9142F">
        <w:t xml:space="preserve"> s</w:t>
      </w:r>
      <w:r>
        <w:t xml:space="preserve">everal simplified </w:t>
      </w:r>
      <w:r w:rsidR="4B06AFED">
        <w:t>indicators</w:t>
      </w:r>
      <w:r w:rsidR="654DA6F0">
        <w:t xml:space="preserve"> </w:t>
      </w:r>
      <w:r w:rsidR="0046670E">
        <w:t xml:space="preserve">of noise emissions </w:t>
      </w:r>
      <w:r w:rsidR="654DA6F0">
        <w:t xml:space="preserve">are proposed in Metropolis 2. </w:t>
      </w:r>
    </w:p>
    <w:p w14:paraId="3BFB5AC9" w14:textId="7DC785BB" w:rsidR="00A83DA4" w:rsidRDefault="35AF4400" w:rsidP="22478528">
      <w:pPr>
        <w:pStyle w:val="BodyText"/>
        <w:spacing w:line="259" w:lineRule="auto"/>
      </w:pPr>
      <w:r>
        <w:t xml:space="preserve">ENV-2: weighted average altitude </w:t>
      </w:r>
      <w:r w:rsidR="26AFF21D">
        <w:t xml:space="preserve">measures the noise effect on the people on the ground, such as pedestrians, </w:t>
      </w:r>
      <w:r w:rsidR="2E09834D">
        <w:t xml:space="preserve">considering them as </w:t>
      </w:r>
      <w:r w:rsidR="26AFF21D">
        <w:t xml:space="preserve">the most </w:t>
      </w:r>
      <w:r w:rsidR="6F649E1B">
        <w:t xml:space="preserve">affected population in the urban environment. </w:t>
      </w:r>
      <w:r w:rsidR="00117BCD">
        <w:t>It is hypothesised</w:t>
      </w:r>
      <w:r w:rsidR="2468852A">
        <w:t xml:space="preserve"> that drones fly</w:t>
      </w:r>
      <w:r w:rsidR="6CFD7633">
        <w:t>ing</w:t>
      </w:r>
      <w:r w:rsidR="2468852A">
        <w:t xml:space="preserve"> lower and for </w:t>
      </w:r>
      <w:r w:rsidR="00784BCD">
        <w:t xml:space="preserve">a </w:t>
      </w:r>
      <w:r w:rsidR="2468852A">
        <w:t xml:space="preserve">long period of time </w:t>
      </w:r>
      <w:r w:rsidR="74AE00B4">
        <w:t>a</w:t>
      </w:r>
      <w:r w:rsidR="2468852A">
        <w:t xml:space="preserve">ffect </w:t>
      </w:r>
      <w:r w:rsidR="6717055F">
        <w:t xml:space="preserve">more </w:t>
      </w:r>
      <w:r w:rsidR="2468852A">
        <w:t xml:space="preserve">people on the ground. </w:t>
      </w:r>
      <w:r w:rsidR="45C9ED8A">
        <w:t xml:space="preserve">The indicator is </w:t>
      </w:r>
      <w:r w:rsidR="6C610F91">
        <w:t xml:space="preserve">determined </w:t>
      </w:r>
      <w:r w:rsidR="169A31A4">
        <w:t>by integrating the flight altitude over the route displacement</w:t>
      </w:r>
      <w:r w:rsidR="0E2A5E07">
        <w:t xml:space="preserve"> and </w:t>
      </w:r>
      <w:r w:rsidR="00255794">
        <w:t xml:space="preserve">can </w:t>
      </w:r>
      <w:r w:rsidR="0E2A5E07">
        <w:t xml:space="preserve">be computed numerically during </w:t>
      </w:r>
      <w:r w:rsidR="001102E8">
        <w:t xml:space="preserve">the </w:t>
      </w:r>
      <w:r w:rsidR="0E2A5E07">
        <w:t xml:space="preserve">simulation or in the posttreatment </w:t>
      </w:r>
      <w:r w:rsidR="00F3318A">
        <w:t xml:space="preserve">using the </w:t>
      </w:r>
      <w:r w:rsidR="0E2A5E07">
        <w:t>following equation:</w:t>
      </w:r>
    </w:p>
    <w:p w14:paraId="30948493" w14:textId="4932D861" w:rsidR="00292AC3" w:rsidRPr="000208A5" w:rsidRDefault="00086224" w:rsidP="00292AC3">
      <w:pPr>
        <w:pStyle w:val="BodyText"/>
        <w:rPr>
          <w:lang w:val="fr-FR"/>
        </w:rPr>
      </w:pPr>
      <m:oMathPara>
        <m:oMathParaPr>
          <m:jc m:val="left"/>
        </m:oMathParaPr>
        <m:oMath>
          <m:sSub>
            <m:sSubPr>
              <m:ctrlPr>
                <w:rPr>
                  <w:rFonts w:ascii="Cambria Math" w:hAnsi="Cambria Math"/>
                  <w:i/>
                </w:rPr>
              </m:ctrlPr>
            </m:sSubPr>
            <m:e>
              <m:r>
                <m:rPr>
                  <m:nor/>
                </m:rPr>
                <w:rPr>
                  <w:rFonts w:ascii="Cambria Math" w:hAnsi="Cambria Math"/>
                  <w:lang w:val="fr-FR"/>
                </w:rPr>
                <m:t>ENV-2</m:t>
              </m:r>
            </m:e>
            <m:sub>
              <m:r>
                <w:rPr>
                  <w:rFonts w:ascii="Cambria Math" w:hAnsi="Cambria Math"/>
                </w:rPr>
                <m:t>sc</m:t>
              </m:r>
            </m:sub>
          </m:sSub>
          <m:r>
            <w:rPr>
              <w:rFonts w:ascii="Cambria Math" w:hAnsi="Cambria Math"/>
              <w:lang w:val="fr-FR"/>
            </w:rPr>
            <m:t>=</m:t>
          </m:r>
          <m:f>
            <m:fPr>
              <m:type m:val="skw"/>
              <m:ctrlPr>
                <w:rPr>
                  <w:rFonts w:ascii="Cambria Math" w:hAnsi="Cambria Math"/>
                  <w:i/>
                  <w:lang w:val="fr-FR"/>
                </w:rPr>
              </m:ctrlPr>
            </m:fPr>
            <m:num>
              <m:nary>
                <m:naryPr>
                  <m:chr m:val="∑"/>
                  <m:limLoc m:val="undOvr"/>
                  <m:supHide m:val="1"/>
                  <m:ctrlPr>
                    <w:rPr>
                      <w:rFonts w:ascii="Cambria Math" w:hAnsi="Cambria Math"/>
                      <w:i/>
                      <w:lang w:val="fr-FR"/>
                    </w:rPr>
                  </m:ctrlPr>
                </m:naryPr>
                <m:sub>
                  <m:r>
                    <w:rPr>
                      <w:rFonts w:ascii="Cambria Math" w:hAnsi="Cambria Math"/>
                      <w:lang w:val="fr-FR"/>
                    </w:rPr>
                    <m:t>i∈</m:t>
                  </m:r>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s</m:t>
                      </m:r>
                    </m:sub>
                  </m:sSub>
                </m:sub>
                <m:sup/>
                <m:e>
                  <m:nary>
                    <m:naryPr>
                      <m:chr m:val="∑"/>
                      <m:limLoc m:val="undOvr"/>
                      <m:supHide m:val="1"/>
                      <m:ctrlPr>
                        <w:rPr>
                          <w:rFonts w:ascii="Cambria Math" w:hAnsi="Cambria Math"/>
                          <w:i/>
                          <w:lang w:val="fr-FR"/>
                        </w:rPr>
                      </m:ctrlPr>
                    </m:naryPr>
                    <m:sub>
                      <m:r>
                        <w:rPr>
                          <w:rFonts w:ascii="Cambria Math" w:hAnsi="Cambria Math"/>
                          <w:lang w:val="fr-FR"/>
                        </w:rPr>
                        <m:t>d∈</m:t>
                      </m:r>
                      <m:sSub>
                        <m:sSubPr>
                          <m:ctrlPr>
                            <w:rPr>
                              <w:rFonts w:ascii="Cambria Math" w:hAnsi="Cambria Math"/>
                              <w:i/>
                              <w:lang w:val="fr-FR"/>
                            </w:rPr>
                          </m:ctrlPr>
                        </m:sSubPr>
                        <m:e>
                          <m:r>
                            <w:rPr>
                              <w:rFonts w:ascii="Cambria Math" w:hAnsi="Cambria Math"/>
                              <w:lang w:val="fr-FR"/>
                            </w:rPr>
                            <m:t>D</m:t>
                          </m:r>
                        </m:e>
                        <m:sub>
                          <m:r>
                            <w:rPr>
                              <w:rFonts w:ascii="Cambria Math" w:hAnsi="Cambria Math"/>
                              <w:lang w:val="fr-FR"/>
                            </w:rPr>
                            <m:t>sci</m:t>
                          </m:r>
                        </m:sub>
                      </m:sSub>
                    </m:sub>
                    <m:sup/>
                    <m:e>
                      <m:sSub>
                        <m:sSubPr>
                          <m:ctrlPr>
                            <w:rPr>
                              <w:rFonts w:ascii="Cambria Math" w:hAnsi="Cambria Math"/>
                              <w:i/>
                              <w:lang w:val="fr-FR"/>
                            </w:rPr>
                          </m:ctrlPr>
                        </m:sSubPr>
                        <m:e>
                          <m:r>
                            <w:rPr>
                              <w:rFonts w:ascii="Cambria Math" w:hAnsi="Cambria Math"/>
                              <w:lang w:val="fr-FR"/>
                            </w:rPr>
                            <m:t>FL</m:t>
                          </m:r>
                        </m:e>
                        <m:sub>
                          <m:r>
                            <w:rPr>
                              <w:rFonts w:ascii="Cambria Math" w:hAnsi="Cambria Math"/>
                              <w:lang w:val="fr-FR"/>
                            </w:rPr>
                            <m:t>scd</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l</m:t>
                          </m:r>
                        </m:e>
                        <m:sub>
                          <m:r>
                            <w:rPr>
                              <w:rFonts w:ascii="Cambria Math" w:hAnsi="Cambria Math"/>
                              <w:lang w:val="fr-FR"/>
                            </w:rPr>
                            <m:t>scd</m:t>
                          </m:r>
                        </m:sub>
                      </m:sSub>
                    </m:e>
                  </m:nary>
                </m:e>
              </m:nary>
            </m:num>
            <m:den>
              <m:nary>
                <m:naryPr>
                  <m:chr m:val="∑"/>
                  <m:limLoc m:val="undOvr"/>
                  <m:supHide m:val="1"/>
                  <m:ctrlPr>
                    <w:rPr>
                      <w:rFonts w:ascii="Cambria Math" w:hAnsi="Cambria Math"/>
                      <w:i/>
                      <w:lang w:val="fr-FR"/>
                    </w:rPr>
                  </m:ctrlPr>
                </m:naryPr>
                <m:sub>
                  <m:r>
                    <w:rPr>
                      <w:rFonts w:ascii="Cambria Math" w:hAnsi="Cambria Math"/>
                      <w:lang w:val="fr-FR"/>
                    </w:rPr>
                    <m:t>i∈</m:t>
                  </m:r>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s</m:t>
                      </m:r>
                    </m:sub>
                  </m:sSub>
                </m:sub>
                <m:sup/>
                <m:e>
                  <m:nary>
                    <m:naryPr>
                      <m:chr m:val="∑"/>
                      <m:limLoc m:val="undOvr"/>
                      <m:supHide m:val="1"/>
                      <m:ctrlPr>
                        <w:rPr>
                          <w:rFonts w:ascii="Cambria Math" w:hAnsi="Cambria Math"/>
                          <w:i/>
                          <w:lang w:val="fr-FR"/>
                        </w:rPr>
                      </m:ctrlPr>
                    </m:naryPr>
                    <m:sub>
                      <m:r>
                        <w:rPr>
                          <w:rFonts w:ascii="Cambria Math" w:hAnsi="Cambria Math"/>
                          <w:lang w:val="fr-FR"/>
                        </w:rPr>
                        <m:t>d∈</m:t>
                      </m:r>
                      <m:sSub>
                        <m:sSubPr>
                          <m:ctrlPr>
                            <w:rPr>
                              <w:rFonts w:ascii="Cambria Math" w:hAnsi="Cambria Math"/>
                              <w:i/>
                              <w:lang w:val="fr-FR"/>
                            </w:rPr>
                          </m:ctrlPr>
                        </m:sSubPr>
                        <m:e>
                          <m:r>
                            <w:rPr>
                              <w:rFonts w:ascii="Cambria Math" w:hAnsi="Cambria Math"/>
                              <w:lang w:val="fr-FR"/>
                            </w:rPr>
                            <m:t>D</m:t>
                          </m:r>
                        </m:e>
                        <m:sub>
                          <m:r>
                            <w:rPr>
                              <w:rFonts w:ascii="Cambria Math" w:hAnsi="Cambria Math"/>
                              <w:lang w:val="fr-FR"/>
                            </w:rPr>
                            <m:t>sci</m:t>
                          </m:r>
                        </m:sub>
                      </m:sSub>
                    </m:sub>
                    <m:sup/>
                    <m:e>
                      <m:sSub>
                        <m:sSubPr>
                          <m:ctrlPr>
                            <w:rPr>
                              <w:rFonts w:ascii="Cambria Math" w:hAnsi="Cambria Math"/>
                              <w:i/>
                              <w:lang w:val="fr-FR"/>
                            </w:rPr>
                          </m:ctrlPr>
                        </m:sSubPr>
                        <m:e>
                          <m:r>
                            <w:rPr>
                              <w:rFonts w:ascii="Cambria Math" w:hAnsi="Cambria Math"/>
                              <w:lang w:val="fr-FR"/>
                            </w:rPr>
                            <m:t>l</m:t>
                          </m:r>
                        </m:e>
                        <m:sub>
                          <m:r>
                            <w:rPr>
                              <w:rFonts w:ascii="Cambria Math" w:hAnsi="Cambria Math"/>
                              <w:lang w:val="fr-FR"/>
                            </w:rPr>
                            <m:t>scd</m:t>
                          </m:r>
                        </m:sub>
                      </m:sSub>
                    </m:e>
                  </m:nary>
                </m:e>
              </m:nary>
            </m:den>
          </m:f>
          <w:commentRangeStart w:id="412"/>
          <w:commentRangeEnd w:id="412"/>
          <m:r>
            <m:rPr>
              <m:sty m:val="p"/>
            </m:rPr>
            <w:rPr>
              <w:rStyle w:val="CommentReference"/>
            </w:rPr>
            <w:commentReference w:id="412"/>
          </m:r>
        </m:oMath>
      </m:oMathPara>
    </w:p>
    <w:p w14:paraId="4D6466D6" w14:textId="0ACFDEF2" w:rsidR="0FBDC13C" w:rsidRPr="0019567E" w:rsidRDefault="2A9132CA" w:rsidP="22478528">
      <w:pPr>
        <w:pStyle w:val="BodyText"/>
        <w:spacing w:line="259" w:lineRule="auto"/>
      </w:pPr>
      <w:r>
        <w:t>where</w:t>
      </w:r>
      <w:r w:rsidR="00A83DA4">
        <w:t xml:space="preserve">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s</m:t>
            </m:r>
          </m:sub>
        </m:sSub>
      </m:oMath>
      <w:r>
        <w:t xml:space="preserve"> is </w:t>
      </w:r>
      <w:r w:rsidR="00A83DA4">
        <w:t>the</w:t>
      </w:r>
      <w:r>
        <w:t xml:space="preserve"> set of flight intentions for a given scenario </w:t>
      </w:r>
      <m:oMath>
        <m:r>
          <w:rPr>
            <w:rFonts w:ascii="Cambria Math" w:hAnsi="Cambria Math"/>
          </w:rPr>
          <m:t>s</m:t>
        </m:r>
      </m:oMath>
      <w:r>
        <w:t xml:space="preserve">, </w:t>
      </w:r>
      <m:oMath>
        <m:sSub>
          <m:sSubPr>
            <m:ctrlPr>
              <w:rPr>
                <w:rFonts w:ascii="Cambria Math" w:hAnsi="Cambria Math"/>
                <w:i/>
                <w:lang w:val="fr-FR"/>
              </w:rPr>
            </m:ctrlPr>
          </m:sSubPr>
          <m:e>
            <m:r>
              <w:rPr>
                <w:rFonts w:ascii="Cambria Math" w:hAnsi="Cambria Math"/>
                <w:lang w:val="fr-FR"/>
              </w:rPr>
              <m:t>D</m:t>
            </m:r>
          </m:e>
          <m:sub>
            <m:r>
              <w:rPr>
                <w:rFonts w:ascii="Cambria Math" w:hAnsi="Cambria Math"/>
                <w:lang w:val="fr-FR"/>
              </w:rPr>
              <m:t>sci</m:t>
            </m:r>
          </m:sub>
        </m:sSub>
      </m:oMath>
      <w:r w:rsidR="00A83DA4" w:rsidRPr="00897DDE">
        <w:t xml:space="preserve"> is </w:t>
      </w:r>
      <w:r w:rsidR="00E22408">
        <w:t>the</w:t>
      </w:r>
      <w:r w:rsidR="00A83DA4" w:rsidRPr="00897DDE">
        <w:t xml:space="preserve"> set of the flight segments of the flight intention </w:t>
      </w:r>
      <m:oMath>
        <m:r>
          <w:rPr>
            <w:rFonts w:ascii="Cambria Math" w:hAnsi="Cambria Math"/>
          </w:rPr>
          <m:t>i</m:t>
        </m:r>
      </m:oMath>
      <w:r w:rsidR="00A83DA4">
        <w:t xml:space="preserve"> in scenario </w:t>
      </w:r>
      <m:oMath>
        <m:r>
          <w:rPr>
            <w:rFonts w:ascii="Cambria Math" w:hAnsi="Cambria Math"/>
          </w:rPr>
          <m:t>s</m:t>
        </m:r>
      </m:oMath>
      <w:r w:rsidR="00A83DA4">
        <w:t xml:space="preserve"> for the concept </w:t>
      </w:r>
      <m:oMath>
        <m:r>
          <w:rPr>
            <w:rFonts w:ascii="Cambria Math" w:hAnsi="Cambria Math"/>
          </w:rPr>
          <m:t>c</m:t>
        </m:r>
      </m:oMath>
      <w:r w:rsidR="00A83DA4">
        <w:t xml:space="preserve">, </w:t>
      </w:r>
      <w:r>
        <w:t xml:space="preserve">and </w:t>
      </w:r>
      <m:oMath>
        <m:sSub>
          <m:sSubPr>
            <m:ctrlPr>
              <w:rPr>
                <w:rFonts w:ascii="Cambria Math" w:hAnsi="Cambria Math"/>
                <w:i/>
                <w:lang w:val="fr-FR"/>
              </w:rPr>
            </m:ctrlPr>
          </m:sSubPr>
          <m:e>
            <m:r>
              <w:rPr>
                <w:rFonts w:ascii="Cambria Math" w:hAnsi="Cambria Math"/>
                <w:lang w:val="fr-FR"/>
              </w:rPr>
              <m:t>FL</m:t>
            </m:r>
          </m:e>
          <m:sub>
            <m:r>
              <w:rPr>
                <w:rFonts w:ascii="Cambria Math" w:hAnsi="Cambria Math"/>
                <w:lang w:val="fr-FR"/>
              </w:rPr>
              <m:t>scd</m:t>
            </m:r>
          </m:sub>
        </m:sSub>
      </m:oMath>
      <w:r w:rsidR="00A83DA4" w:rsidRPr="00897DDE">
        <w:t xml:space="preserve"> and </w:t>
      </w:r>
      <m:oMath>
        <m:sSub>
          <m:sSubPr>
            <m:ctrlPr>
              <w:rPr>
                <w:rFonts w:ascii="Cambria Math" w:hAnsi="Cambria Math"/>
                <w:i/>
                <w:lang w:val="fr-FR"/>
              </w:rPr>
            </m:ctrlPr>
          </m:sSubPr>
          <m:e>
            <m:r>
              <w:rPr>
                <w:rFonts w:ascii="Cambria Math" w:hAnsi="Cambria Math"/>
                <w:lang w:val="fr-FR"/>
              </w:rPr>
              <m:t>l</m:t>
            </m:r>
          </m:e>
          <m:sub>
            <m:r>
              <w:rPr>
                <w:rFonts w:ascii="Cambria Math" w:hAnsi="Cambria Math"/>
                <w:lang w:val="fr-FR"/>
              </w:rPr>
              <m:t>scd</m:t>
            </m:r>
          </m:sub>
        </m:sSub>
      </m:oMath>
      <w:r w:rsidR="1B64A02C">
        <w:t xml:space="preserve"> are </w:t>
      </w:r>
      <w:r w:rsidR="00AD4C16">
        <w:t>the</w:t>
      </w:r>
      <w:r w:rsidR="1B64A02C">
        <w:t xml:space="preserve"> flight altitude and </w:t>
      </w:r>
      <w:r w:rsidR="00A83DA4">
        <w:t>the length of the</w:t>
      </w:r>
      <w:r w:rsidR="0075232E">
        <w:t xml:space="preserve"> flight segment </w:t>
      </w:r>
      <w:r w:rsidR="0075232E" w:rsidRPr="00D4093C">
        <w:t xml:space="preserve">of the </w:t>
      </w:r>
      <w:r w:rsidR="0075232E">
        <w:t xml:space="preserve">flight segment </w:t>
      </w:r>
      <m:oMath>
        <m:r>
          <w:rPr>
            <w:rFonts w:ascii="Cambria Math" w:hAnsi="Cambria Math"/>
          </w:rPr>
          <m:t>d</m:t>
        </m:r>
      </m:oMath>
      <w:r w:rsidR="0075232E" w:rsidRPr="00D4093C">
        <w:t xml:space="preserve"> </w:t>
      </w:r>
      <w:r w:rsidR="0075232E">
        <w:t xml:space="preserve">(of the </w:t>
      </w:r>
      <w:r w:rsidR="0075232E" w:rsidRPr="00D4093C">
        <w:t xml:space="preserve">flight intention </w:t>
      </w:r>
      <m:oMath>
        <m:r>
          <w:rPr>
            <w:rFonts w:ascii="Cambria Math" w:hAnsi="Cambria Math"/>
          </w:rPr>
          <m:t>i</m:t>
        </m:r>
      </m:oMath>
      <w:r w:rsidR="0075232E">
        <w:t xml:space="preserve">) in scenario </w:t>
      </w:r>
      <m:oMath>
        <m:r>
          <w:rPr>
            <w:rFonts w:ascii="Cambria Math" w:hAnsi="Cambria Math"/>
          </w:rPr>
          <m:t>s</m:t>
        </m:r>
      </m:oMath>
      <w:r w:rsidR="0075232E">
        <w:t xml:space="preserve"> for the concept </w:t>
      </w:r>
      <m:oMath>
        <m:r>
          <w:rPr>
            <w:rFonts w:ascii="Cambria Math" w:hAnsi="Cambria Math"/>
          </w:rPr>
          <m:t>c</m:t>
        </m:r>
      </m:oMath>
      <w:r w:rsidR="0075232E" w:rsidDel="0075232E">
        <w:t xml:space="preserve"> </w:t>
      </w:r>
      <w:r>
        <w:t>.</w:t>
      </w:r>
      <w:r w:rsidR="337993B4">
        <w:t xml:space="preserve"> It should be noted that vertical </w:t>
      </w:r>
      <w:r w:rsidR="0075232E">
        <w:t xml:space="preserve">flight segments </w:t>
      </w:r>
      <w:r w:rsidR="337993B4">
        <w:t>are considered with an average altitude</w:t>
      </w:r>
      <w:r w:rsidR="303F2BF5">
        <w:t>.</w:t>
      </w:r>
    </w:p>
    <w:p w14:paraId="0207E0C8" w14:textId="4AD5512C" w:rsidR="0FBDC13C" w:rsidRPr="0019567E" w:rsidRDefault="477245D6" w:rsidP="22478528">
      <w:pPr>
        <w:pStyle w:val="BodyText"/>
        <w:spacing w:line="259" w:lineRule="auto"/>
      </w:pPr>
      <w:r w:rsidRPr="22478528">
        <w:t xml:space="preserve">Although </w:t>
      </w:r>
      <w:r w:rsidR="1E6A0379" w:rsidRPr="22478528">
        <w:t>ENV-2</w:t>
      </w:r>
      <w:r w:rsidR="60B174C6" w:rsidRPr="22478528">
        <w:t xml:space="preserve"> is computed as </w:t>
      </w:r>
      <w:r w:rsidR="00FE2557">
        <w:t xml:space="preserve">the </w:t>
      </w:r>
      <w:r w:rsidR="60B174C6" w:rsidRPr="22478528">
        <w:t>weighted average of all flight intention</w:t>
      </w:r>
      <w:r w:rsidR="00FE2557">
        <w:t>s</w:t>
      </w:r>
      <w:r w:rsidR="60B174C6" w:rsidRPr="22478528">
        <w:t>, let’s illustrate from the perspective of a single flight</w:t>
      </w:r>
      <w:r w:rsidR="00FE68FA">
        <w:t xml:space="preserve"> (see </w:t>
      </w:r>
      <w:r w:rsidR="00FE68FA">
        <w:fldChar w:fldCharType="begin"/>
      </w:r>
      <w:r w:rsidR="00FE68FA">
        <w:instrText xml:space="preserve"> REF _Ref89193327 \h </w:instrText>
      </w:r>
      <w:r w:rsidR="00FE68FA">
        <w:fldChar w:fldCharType="separate"/>
      </w:r>
      <w:r w:rsidR="002249DB">
        <w:t xml:space="preserve">Figure </w:t>
      </w:r>
      <w:r w:rsidR="002249DB">
        <w:rPr>
          <w:noProof/>
        </w:rPr>
        <w:t>13</w:t>
      </w:r>
      <w:r w:rsidR="00FE68FA">
        <w:fldChar w:fldCharType="end"/>
      </w:r>
      <w:r w:rsidR="00FE68FA">
        <w:t>)</w:t>
      </w:r>
      <w:r w:rsidR="60B174C6" w:rsidRPr="22478528">
        <w:t xml:space="preserve">. </w:t>
      </w:r>
      <w:r w:rsidR="4596B982" w:rsidRPr="22478528">
        <w:t xml:space="preserve">In this illustrative example vertical movements are neglected for sake of simplicity. </w:t>
      </w:r>
      <w:r w:rsidR="60B174C6" w:rsidRPr="22478528">
        <w:t>L</w:t>
      </w:r>
      <w:r w:rsidR="76E27014" w:rsidRPr="22478528">
        <w:t xml:space="preserve">et’s consider </w:t>
      </w:r>
      <w:r w:rsidR="00594597">
        <w:t xml:space="preserve">a </w:t>
      </w:r>
      <w:r w:rsidR="76E27014" w:rsidRPr="22478528">
        <w:t xml:space="preserve">drone </w:t>
      </w:r>
      <w:r w:rsidR="03CCD60A" w:rsidRPr="22478528">
        <w:t xml:space="preserve">trajectory flying </w:t>
      </w:r>
      <w:r w:rsidR="00C22570">
        <w:t xml:space="preserve">its </w:t>
      </w:r>
      <w:r w:rsidR="03CCD60A" w:rsidRPr="22478528">
        <w:t xml:space="preserve">first 100 meters at </w:t>
      </w:r>
      <w:r w:rsidR="00914D91">
        <w:t xml:space="preserve">an </w:t>
      </w:r>
      <w:r w:rsidR="03CCD60A" w:rsidRPr="22478528">
        <w:t xml:space="preserve">altitude of 50 meters, </w:t>
      </w:r>
      <w:r w:rsidR="00914D91">
        <w:t xml:space="preserve">the </w:t>
      </w:r>
      <w:r w:rsidR="03CCD60A" w:rsidRPr="22478528">
        <w:t>next 1000 meters at 150 meters of altitude</w:t>
      </w:r>
      <w:r w:rsidR="4271BB3B" w:rsidRPr="22478528">
        <w:t xml:space="preserve">, and finally </w:t>
      </w:r>
      <w:r w:rsidR="00914D91">
        <w:t xml:space="preserve">the </w:t>
      </w:r>
      <w:r w:rsidR="4271BB3B" w:rsidRPr="22478528">
        <w:t xml:space="preserve">last 400 meters at 100 meters of altitude. By the hypothesis of </w:t>
      </w:r>
      <w:r w:rsidR="00914D91">
        <w:t xml:space="preserve">the </w:t>
      </w:r>
      <w:r w:rsidR="4271BB3B" w:rsidRPr="22478528">
        <w:t xml:space="preserve">ENV-2 indicator it produces </w:t>
      </w:r>
      <w:r w:rsidR="007077CB">
        <w:t xml:space="preserve">an </w:t>
      </w:r>
      <w:r w:rsidR="4271BB3B" w:rsidRPr="22478528">
        <w:t>equivalent noise as a drone flying all 1500 meters at the al</w:t>
      </w:r>
      <w:r w:rsidR="1341FF55" w:rsidRPr="22478528">
        <w:t>titude of 130 meters</w:t>
      </w:r>
      <w:r w:rsidR="0075232E">
        <w:t>, based on the following calculation</w:t>
      </w:r>
      <w:r w:rsidR="1341FF55" w:rsidRPr="22478528">
        <w:t>:</w:t>
      </w:r>
    </w:p>
    <w:p w14:paraId="17AA49E4" w14:textId="56DBB4CD" w:rsidR="0FBDC13C" w:rsidRPr="00FF58A1" w:rsidRDefault="1341FF55" w:rsidP="22478528">
      <w:pPr>
        <w:pStyle w:val="BodyText"/>
        <w:spacing w:line="259" w:lineRule="auto"/>
      </w:pPr>
      <m:oMathPara>
        <m:oMathParaPr>
          <m:jc m:val="left"/>
        </m:oMathParaPr>
        <m:oMath>
          <m:r>
            <m:rPr>
              <m:sty m:val="p"/>
            </m:rPr>
            <w:rPr>
              <w:rFonts w:ascii="Cambria Math" w:hAnsi="Cambria Math"/>
            </w:rPr>
            <m:t>50*100 + 150*1000 + 100*400/ 1500 = 130</m:t>
          </m:r>
        </m:oMath>
      </m:oMathPara>
    </w:p>
    <w:p w14:paraId="2205E02D" w14:textId="6742E605" w:rsidR="0FBDC13C" w:rsidRDefault="0075232E" w:rsidP="00243CBE">
      <w:pPr>
        <w:pStyle w:val="BodyText"/>
        <w:spacing w:line="259" w:lineRule="auto"/>
        <w:jc w:val="center"/>
      </w:pPr>
      <w:commentRangeStart w:id="413"/>
      <w:commentRangeStart w:id="414"/>
      <w:commentRangeEnd w:id="413"/>
      <w:r>
        <w:rPr>
          <w:rStyle w:val="CommentReference"/>
        </w:rPr>
        <w:commentReference w:id="413"/>
      </w:r>
      <w:commentRangeEnd w:id="414"/>
      <w:r w:rsidR="00D14E2F">
        <w:rPr>
          <w:rStyle w:val="CommentReference"/>
        </w:rPr>
        <w:commentReference w:id="414"/>
      </w:r>
      <w:r w:rsidR="00D14E2F">
        <w:rPr>
          <w:noProof/>
        </w:rPr>
        <mc:AlternateContent>
          <mc:Choice Requires="wpc">
            <w:drawing>
              <wp:inline distT="0" distB="0" distL="0" distR="0" wp14:anchorId="01B6BA23" wp14:editId="2F958E42">
                <wp:extent cx="4460631" cy="2612390"/>
                <wp:effectExtent l="0" t="19050" r="0" b="0"/>
                <wp:docPr id="25" name="Zone de dessin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Picture 912332388"/>
                          <pic:cNvPicPr/>
                        </pic:nvPicPr>
                        <pic:blipFill>
                          <a:blip r:embed="rId29" cstate="screen">
                            <a:extLst>
                              <a:ext uri="{28A0092B-C50C-407E-A947-70E740481C1C}">
                                <a14:useLocalDpi xmlns:a14="http://schemas.microsoft.com/office/drawing/2010/main" val="0"/>
                              </a:ext>
                            </a:extLst>
                          </a:blip>
                          <a:stretch>
                            <a:fillRect/>
                          </a:stretch>
                        </pic:blipFill>
                        <pic:spPr>
                          <a:xfrm>
                            <a:off x="498731" y="49823"/>
                            <a:ext cx="3714568" cy="2225642"/>
                          </a:xfrm>
                          <a:prstGeom prst="rect">
                            <a:avLst/>
                          </a:prstGeom>
                        </pic:spPr>
                      </pic:pic>
                      <wps:wsp>
                        <wps:cNvPr id="38" name="Connecteur droit avec flèche 38"/>
                        <wps:cNvCnPr/>
                        <wps:spPr>
                          <a:xfrm flipV="1">
                            <a:off x="532070" y="49823"/>
                            <a:ext cx="4643" cy="219891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9" name="Connecteur droit avec flèche 39"/>
                        <wps:cNvCnPr/>
                        <wps:spPr>
                          <a:xfrm rot="5400000" flipV="1">
                            <a:off x="2355499" y="388209"/>
                            <a:ext cx="0" cy="370631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6" name="Zone de texte 26"/>
                        <wps:cNvSpPr txBox="1"/>
                        <wps:spPr>
                          <a:xfrm>
                            <a:off x="1199658" y="2326586"/>
                            <a:ext cx="1878330" cy="285804"/>
                          </a:xfrm>
                          <a:prstGeom prst="rect">
                            <a:avLst/>
                          </a:prstGeom>
                          <a:solidFill>
                            <a:schemeClr val="lt1"/>
                          </a:solidFill>
                          <a:ln w="6350">
                            <a:noFill/>
                          </a:ln>
                        </wps:spPr>
                        <wps:txbx>
                          <w:txbxContent>
                            <w:p w14:paraId="1AFA4627" w14:textId="44D1164A" w:rsidR="00DD5ADE" w:rsidRPr="003F5875" w:rsidRDefault="003F5875" w:rsidP="003B66E5">
                              <w:pPr>
                                <w:jc w:val="center"/>
                                <w:rPr>
                                  <w:sz w:val="20"/>
                                  <w:szCs w:val="20"/>
                                </w:rPr>
                              </w:pPr>
                              <w:r w:rsidRPr="003F5875">
                                <w:rPr>
                                  <w:sz w:val="20"/>
                                  <w:szCs w:val="20"/>
                                </w:rPr>
                                <w:t>distance along the trajectory</w:t>
                              </w:r>
                              <w:r w:rsidR="00492EFD">
                                <w:rPr>
                                  <w:sz w:val="20"/>
                                  <w:szCs w:val="20"/>
                                </w:rPr>
                                <w:t xml:space="preserve"> [m]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1" name="Zone de texte 41"/>
                        <wps:cNvSpPr txBox="1"/>
                        <wps:spPr>
                          <a:xfrm>
                            <a:off x="578351" y="2247615"/>
                            <a:ext cx="254000" cy="242072"/>
                          </a:xfrm>
                          <a:prstGeom prst="rect">
                            <a:avLst/>
                          </a:prstGeom>
                          <a:noFill/>
                          <a:ln w="6350">
                            <a:noFill/>
                          </a:ln>
                        </wps:spPr>
                        <wps:txbx>
                          <w:txbxContent>
                            <w:p w14:paraId="2E540AE3" w14:textId="3FB08803" w:rsidR="003F5875" w:rsidRPr="003F5875" w:rsidRDefault="00F8441C">
                              <w:pPr>
                                <w:rPr>
                                  <w:sz w:val="20"/>
                                  <w:szCs w:val="20"/>
                                </w:rPr>
                              </w:pPr>
                              <w:r>
                                <w:rPr>
                                  <w:sz w:val="20"/>
                                  <w:szCs w:val="20"/>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3" name="Zone de texte 42"/>
                        <wps:cNvSpPr txBox="1"/>
                        <wps:spPr>
                          <a:xfrm>
                            <a:off x="750784" y="2246378"/>
                            <a:ext cx="382905" cy="243309"/>
                          </a:xfrm>
                          <a:prstGeom prst="rect">
                            <a:avLst/>
                          </a:prstGeom>
                          <a:noFill/>
                          <a:ln w="6350">
                            <a:noFill/>
                          </a:ln>
                        </wps:spPr>
                        <wps:txbx>
                          <w:txbxContent>
                            <w:p w14:paraId="13536809" w14:textId="74DD36FC" w:rsidR="00F8441C" w:rsidRDefault="00F8441C" w:rsidP="00F8441C">
                              <w:pPr>
                                <w:rPr>
                                  <w:sz w:val="20"/>
                                  <w:szCs w:val="20"/>
                                </w:rPr>
                              </w:pPr>
                              <w:r>
                                <w:rPr>
                                  <w:sz w:val="20"/>
                                  <w:szCs w:val="20"/>
                                </w:rPr>
                                <w:t>100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4" name="Zone de texte 42"/>
                        <wps:cNvSpPr txBox="1"/>
                        <wps:spPr>
                          <a:xfrm>
                            <a:off x="2916304" y="2244499"/>
                            <a:ext cx="447040" cy="262774"/>
                          </a:xfrm>
                          <a:prstGeom prst="rect">
                            <a:avLst/>
                          </a:prstGeom>
                          <a:noFill/>
                          <a:ln w="6350">
                            <a:noFill/>
                          </a:ln>
                        </wps:spPr>
                        <wps:txbx>
                          <w:txbxContent>
                            <w:p w14:paraId="68887EDB" w14:textId="43B4F731" w:rsidR="00F8441C" w:rsidRDefault="00492EFD" w:rsidP="00F8441C">
                              <w:pPr>
                                <w:rPr>
                                  <w:sz w:val="20"/>
                                  <w:szCs w:val="20"/>
                                </w:rPr>
                              </w:pPr>
                              <w:r>
                                <w:rPr>
                                  <w:sz w:val="20"/>
                                  <w:szCs w:val="20"/>
                                </w:rPr>
                                <w:t>1</w:t>
                              </w:r>
                              <w:r w:rsidR="00F8441C">
                                <w:rPr>
                                  <w:sz w:val="20"/>
                                  <w:szCs w:val="20"/>
                                </w:rPr>
                                <w:t>100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 name="Zone de texte 42"/>
                        <wps:cNvSpPr txBox="1"/>
                        <wps:spPr>
                          <a:xfrm>
                            <a:off x="3796806" y="2235003"/>
                            <a:ext cx="447040" cy="242962"/>
                          </a:xfrm>
                          <a:prstGeom prst="rect">
                            <a:avLst/>
                          </a:prstGeom>
                          <a:noFill/>
                          <a:ln w="6350">
                            <a:noFill/>
                          </a:ln>
                        </wps:spPr>
                        <wps:txbx>
                          <w:txbxContent>
                            <w:p w14:paraId="41B684C8" w14:textId="50E467CA" w:rsidR="00492EFD" w:rsidRDefault="00492EFD" w:rsidP="00492EFD">
                              <w:pPr>
                                <w:rPr>
                                  <w:sz w:val="20"/>
                                  <w:szCs w:val="20"/>
                                </w:rPr>
                              </w:pPr>
                              <w:r>
                                <w:rPr>
                                  <w:sz w:val="20"/>
                                  <w:szCs w:val="20"/>
                                </w:rPr>
                                <w:t>1500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 name="Zone de texte 46"/>
                        <wps:cNvSpPr txBox="1"/>
                        <wps:spPr>
                          <a:xfrm rot="16200000">
                            <a:off x="-274096" y="1100715"/>
                            <a:ext cx="798195" cy="233045"/>
                          </a:xfrm>
                          <a:prstGeom prst="rect">
                            <a:avLst/>
                          </a:prstGeom>
                          <a:solidFill>
                            <a:schemeClr val="lt1"/>
                          </a:solidFill>
                          <a:ln w="6350">
                            <a:noFill/>
                          </a:ln>
                        </wps:spPr>
                        <wps:txbx>
                          <w:txbxContent>
                            <w:p w14:paraId="596E4A25" w14:textId="37E80E02" w:rsidR="00492EFD" w:rsidRPr="003F5875" w:rsidRDefault="001B32E9">
                              <w:pPr>
                                <w:rPr>
                                  <w:sz w:val="20"/>
                                  <w:szCs w:val="20"/>
                                </w:rPr>
                              </w:pPr>
                              <w:r>
                                <w:rPr>
                                  <w:sz w:val="20"/>
                                  <w:szCs w:val="20"/>
                                </w:rPr>
                                <w:t>altitude</w:t>
                              </w:r>
                              <w:r w:rsidR="00492EFD">
                                <w:rPr>
                                  <w:sz w:val="20"/>
                                  <w:szCs w:val="20"/>
                                </w:rPr>
                                <w:t xml:space="preserve"> [m]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7" name="Zone de texte 41"/>
                        <wps:cNvSpPr txBox="1"/>
                        <wps:spPr>
                          <a:xfrm>
                            <a:off x="299122" y="1960139"/>
                            <a:ext cx="254000" cy="259918"/>
                          </a:xfrm>
                          <a:prstGeom prst="rect">
                            <a:avLst/>
                          </a:prstGeom>
                          <a:noFill/>
                          <a:ln w="6350">
                            <a:noFill/>
                          </a:ln>
                        </wps:spPr>
                        <wps:txbx>
                          <w:txbxContent>
                            <w:p w14:paraId="03CE26C9" w14:textId="77777777" w:rsidR="001B32E9" w:rsidRDefault="001B32E9" w:rsidP="001B32E9">
                              <w:pPr>
                                <w:rPr>
                                  <w:sz w:val="20"/>
                                  <w:szCs w:val="20"/>
                                </w:rPr>
                              </w:pPr>
                              <w:r>
                                <w:rPr>
                                  <w:sz w:val="20"/>
                                  <w:szCs w:val="20"/>
                                </w:rPr>
                                <w:t>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8" name="Zone de texte 41"/>
                        <wps:cNvSpPr txBox="1"/>
                        <wps:spPr>
                          <a:xfrm>
                            <a:off x="234985" y="1364923"/>
                            <a:ext cx="318135" cy="298287"/>
                          </a:xfrm>
                          <a:prstGeom prst="rect">
                            <a:avLst/>
                          </a:prstGeom>
                          <a:noFill/>
                          <a:ln w="6350">
                            <a:noFill/>
                          </a:ln>
                        </wps:spPr>
                        <wps:txbx>
                          <w:txbxContent>
                            <w:p w14:paraId="7B2D0F13" w14:textId="150691DD" w:rsidR="001B32E9" w:rsidRDefault="001B32E9" w:rsidP="001B32E9">
                              <w:pPr>
                                <w:rPr>
                                  <w:sz w:val="20"/>
                                  <w:szCs w:val="20"/>
                                </w:rPr>
                              </w:pPr>
                              <w:r>
                                <w:rPr>
                                  <w:sz w:val="20"/>
                                  <w:szCs w:val="20"/>
                                </w:rPr>
                                <w:t>50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9" name="Zone de texte 41"/>
                        <wps:cNvSpPr txBox="1"/>
                        <wps:spPr>
                          <a:xfrm>
                            <a:off x="170220" y="761204"/>
                            <a:ext cx="382905" cy="268961"/>
                          </a:xfrm>
                          <a:prstGeom prst="rect">
                            <a:avLst/>
                          </a:prstGeom>
                          <a:noFill/>
                          <a:ln w="6350">
                            <a:noFill/>
                          </a:ln>
                        </wps:spPr>
                        <wps:txbx>
                          <w:txbxContent>
                            <w:p w14:paraId="73ACACC8" w14:textId="79065DB0" w:rsidR="001B32E9" w:rsidRDefault="001B32E9" w:rsidP="001B32E9">
                              <w:pPr>
                                <w:rPr>
                                  <w:sz w:val="20"/>
                                  <w:szCs w:val="20"/>
                                </w:rPr>
                              </w:pPr>
                              <w:r>
                                <w:rPr>
                                  <w:sz w:val="20"/>
                                  <w:szCs w:val="20"/>
                                </w:rPr>
                                <w:t>100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0" name="Zone de texte 41"/>
                        <wps:cNvSpPr txBox="1"/>
                        <wps:spPr>
                          <a:xfrm>
                            <a:off x="153814" y="163348"/>
                            <a:ext cx="382905" cy="268940"/>
                          </a:xfrm>
                          <a:prstGeom prst="rect">
                            <a:avLst/>
                          </a:prstGeom>
                          <a:noFill/>
                          <a:ln w="6350">
                            <a:noFill/>
                          </a:ln>
                        </wps:spPr>
                        <wps:txbx>
                          <w:txbxContent>
                            <w:p w14:paraId="3C9A40A0" w14:textId="04977CCA" w:rsidR="003B66E5" w:rsidRDefault="003B66E5" w:rsidP="003B66E5">
                              <w:pPr>
                                <w:rPr>
                                  <w:sz w:val="20"/>
                                  <w:szCs w:val="20"/>
                                </w:rPr>
                              </w:pPr>
                              <w:r>
                                <w:rPr>
                                  <w:sz w:val="20"/>
                                  <w:szCs w:val="20"/>
                                </w:rPr>
                                <w:t>150</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xmlns:a16="http://schemas.microsoft.com/office/drawing/2014/main" xmlns:pic="http://schemas.openxmlformats.org/drawingml/2006/picture" xmlns:a14="http://schemas.microsoft.com/office/drawing/2010/main" xmlns:a="http://schemas.openxmlformats.org/drawingml/2006/main">
            <w:pict w14:anchorId="5185FE1B">
              <v:group id="Zone de dessin 25" style="width:351.25pt;height:205.7pt;mso-position-horizontal-relative:char;mso-position-vertical-relative:line" coordsize="44602,26123" o:spid="_x0000_s1026" editas="canvas" w14:anchorId="01B6BA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44602;height:26123;visibility:visible;mso-wrap-style:square" filled="t" type="#_x0000_t75">
                  <v:fill o:detectmouseclick="t"/>
                  <v:path o:connecttype="none"/>
                </v:shape>
                <v:shape id="Picture 912332388" style="position:absolute;left:4987;top:498;width:37145;height:2225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">
                  <v:imagedata o:title="" r:id="rId30"/>
                </v:shape>
                <v:shapetype id="_x0000_t32" coordsize="21600,21600" o:oned="t" filled="f" o:spt="32" path="m,l21600,21600e">
                  <v:path fillok="f" arrowok="t" o:connecttype="none"/>
                  <o:lock v:ext="edit" shapetype="t"/>
                </v:shapetype>
                <v:shape id="Connecteur droit avec flèche 38" style="position:absolute;left:5320;top:498;width:47;height:21989;flip:y;visibility:visible;mso-wrap-style:square" o:spid="_x0000_s1029" strokecolor="#4579b8 [3044]" strokeweight="1.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">
                  <v:stroke endarrow="block"/>
                </v:shape>
                <v:shape id="Connecteur droit avec flèche 39" style="position:absolute;left:23555;top:3881;width:0;height:37063;rotation:-90;flip:y;visibility:visible;mso-wrap-style:square" o:spid="_x0000_s1030" strokecolor="#4579b8 [3044]" strokeweight="1.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">
                  <v:stroke endarrow="block"/>
                </v:shape>
                <v:shapetype id="_x0000_t202" coordsize="21600,21600" o:spt="202" path="m,l,21600r21600,l21600,xe">
                  <v:stroke joinstyle="miter"/>
                  <v:path gradientshapeok="t" o:connecttype="rect"/>
                </v:shapetype>
                <v:shape id="Zone de texte 26" style="position:absolute;left:11996;top:23265;width:18783;height:2858;visibility:visible;mso-wrap-style:none;v-text-anchor:top" o:spid="_x0000_s1031"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">
                  <v:textbox>
                    <w:txbxContent>
                      <w:p w:rsidRPr="003F5875" w:rsidR="00DD5ADE" w:rsidP="003B66E5" w:rsidRDefault="003F5875" w14:paraId="42ADDC8C" w14:textId="44D1164A">
                        <w:pPr>
                          <w:jc w:val="center"/>
                          <w:rPr>
                            <w:sz w:val="20"/>
                            <w:szCs w:val="20"/>
                          </w:rPr>
                        </w:pPr>
                        <w:r w:rsidRPr="003F5875">
                          <w:rPr>
                            <w:sz w:val="20"/>
                            <w:szCs w:val="20"/>
                          </w:rPr>
                          <w:t>distance along the trajectory</w:t>
                        </w:r>
                        <w:r w:rsidR="00492EFD">
                          <w:rPr>
                            <w:sz w:val="20"/>
                            <w:szCs w:val="20"/>
                          </w:rPr>
                          <w:t xml:space="preserve"> [m]</w:t>
                        </w:r>
                      </w:p>
                    </w:txbxContent>
                  </v:textbox>
                </v:shape>
                <v:shape id="Zone de texte 41" style="position:absolute;left:5783;top:22476;width:2540;height:2420;visibility:visible;mso-wrap-style:none;v-text-anchor:top" o:spid="_x0000_s1032"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">
                  <v:textbox>
                    <w:txbxContent>
                      <w:p w:rsidRPr="003F5875" w:rsidR="003F5875" w:rsidRDefault="00F8441C" w14:paraId="4B584315" w14:textId="3FB08803">
                        <w:pPr>
                          <w:rPr>
                            <w:sz w:val="20"/>
                            <w:szCs w:val="20"/>
                          </w:rPr>
                        </w:pPr>
                        <w:r>
                          <w:rPr>
                            <w:sz w:val="20"/>
                            <w:szCs w:val="20"/>
                          </w:rPr>
                          <w:t>0</w:t>
                        </w:r>
                      </w:p>
                    </w:txbxContent>
                  </v:textbox>
                </v:shape>
                <v:shape id="Zone de texte 42" style="position:absolute;left:7507;top:22463;width:3829;height:2433;visibility:visible;mso-wrap-style:none;v-text-anchor:top" o:spid="_x0000_s1033"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">
                  <v:textbox>
                    <w:txbxContent>
                      <w:p w:rsidR="00F8441C" w:rsidP="00F8441C" w:rsidRDefault="00F8441C" w14:paraId="0CCF700D" w14:textId="74DD36FC">
                        <w:pPr>
                          <w:rPr>
                            <w:sz w:val="20"/>
                            <w:szCs w:val="20"/>
                          </w:rPr>
                        </w:pPr>
                        <w:r>
                          <w:rPr>
                            <w:sz w:val="20"/>
                            <w:szCs w:val="20"/>
                          </w:rPr>
                          <w:t>100</w:t>
                        </w:r>
                      </w:p>
                    </w:txbxContent>
                  </v:textbox>
                </v:shape>
                <v:shape id="Zone de texte 42" style="position:absolute;left:29163;top:22444;width:4470;height:2628;visibility:visible;mso-wrap-style:none;v-text-anchor:top" o:spid="_x0000_s103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">
                  <v:textbox>
                    <w:txbxContent>
                      <w:p w:rsidR="00F8441C" w:rsidP="00F8441C" w:rsidRDefault="00492EFD" w14:paraId="683B7525" w14:textId="43B4F731">
                        <w:pPr>
                          <w:rPr>
                            <w:sz w:val="20"/>
                            <w:szCs w:val="20"/>
                          </w:rPr>
                        </w:pPr>
                        <w:r>
                          <w:rPr>
                            <w:sz w:val="20"/>
                            <w:szCs w:val="20"/>
                          </w:rPr>
                          <w:t>1</w:t>
                        </w:r>
                        <w:r w:rsidR="00F8441C">
                          <w:rPr>
                            <w:sz w:val="20"/>
                            <w:szCs w:val="20"/>
                          </w:rPr>
                          <w:t>100</w:t>
                        </w:r>
                      </w:p>
                    </w:txbxContent>
                  </v:textbox>
                </v:shape>
                <v:shape id="Zone de texte 42" style="position:absolute;left:37968;top:22350;width:4470;height:2429;visibility:visible;mso-wrap-style:none;v-text-anchor:top" o:spid="_x0000_s103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">
                  <v:textbox>
                    <w:txbxContent>
                      <w:p w:rsidR="00492EFD" w:rsidP="00492EFD" w:rsidRDefault="00492EFD" w14:paraId="508848A1" w14:textId="50E467CA">
                        <w:pPr>
                          <w:rPr>
                            <w:sz w:val="20"/>
                            <w:szCs w:val="20"/>
                          </w:rPr>
                        </w:pPr>
                        <w:r>
                          <w:rPr>
                            <w:sz w:val="20"/>
                            <w:szCs w:val="20"/>
                          </w:rPr>
                          <w:t>1500</w:t>
                        </w:r>
                      </w:p>
                    </w:txbxContent>
                  </v:textbox>
                </v:shape>
                <v:shape id="Zone de texte 46" style="position:absolute;left:-2741;top:11006;width:7982;height:2331;rotation:-90;visibility:visible;mso-wrap-style:none;v-text-anchor:top" o:spid="_x0000_s1036"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">
                  <v:textbox>
                    <w:txbxContent>
                      <w:p w:rsidRPr="003F5875" w:rsidR="00492EFD" w:rsidRDefault="001B32E9" w14:paraId="11F90566" w14:textId="37E80E02">
                        <w:pPr>
                          <w:rPr>
                            <w:sz w:val="20"/>
                            <w:szCs w:val="20"/>
                          </w:rPr>
                        </w:pPr>
                        <w:r>
                          <w:rPr>
                            <w:sz w:val="20"/>
                            <w:szCs w:val="20"/>
                          </w:rPr>
                          <w:t>altitude</w:t>
                        </w:r>
                        <w:r w:rsidR="00492EFD">
                          <w:rPr>
                            <w:sz w:val="20"/>
                            <w:szCs w:val="20"/>
                          </w:rPr>
                          <w:t xml:space="preserve"> [m]</w:t>
                        </w:r>
                      </w:p>
                    </w:txbxContent>
                  </v:textbox>
                </v:shape>
                <v:shape id="Zone de texte 41" style="position:absolute;left:2991;top:19601;width:2540;height:2599;visibility:visible;mso-wrap-style:none;v-text-anchor:top" o:spid="_x0000_s1037"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">
                  <v:textbox>
                    <w:txbxContent>
                      <w:p w:rsidR="001B32E9" w:rsidP="001B32E9" w:rsidRDefault="001B32E9" w14:paraId="2322F001" w14:textId="77777777">
                        <w:pPr>
                          <w:rPr>
                            <w:sz w:val="20"/>
                            <w:szCs w:val="20"/>
                          </w:rPr>
                        </w:pPr>
                        <w:r>
                          <w:rPr>
                            <w:sz w:val="20"/>
                            <w:szCs w:val="20"/>
                          </w:rPr>
                          <w:t>0</w:t>
                        </w:r>
                      </w:p>
                    </w:txbxContent>
                  </v:textbox>
                </v:shape>
                <v:shape id="Zone de texte 41" style="position:absolute;left:2349;top:13649;width:3182;height:2983;visibility:visible;mso-wrap-style:none;v-text-anchor:top" o:spid="_x0000_s103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8MowgAAANsAAAAPAAAAZHJzL2Rvd25yZXYueG1sRE9NawIx&#10;EL0L/Q9hCl6KZhWR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CwQ8MowgAAANsAAAAPAAAA&#10;AAAAAAAAAAAAAAcCAABkcnMvZG93bnJldi54bWxQSwUGAAAAAAMAAwC3AAAA9gIAAAAA&#10;">
                  <v:textbox>
                    <w:txbxContent>
                      <w:p w:rsidR="001B32E9" w:rsidP="001B32E9" w:rsidRDefault="001B32E9" w14:paraId="68861898" w14:textId="150691DD">
                        <w:pPr>
                          <w:rPr>
                            <w:sz w:val="20"/>
                            <w:szCs w:val="20"/>
                          </w:rPr>
                        </w:pPr>
                        <w:r>
                          <w:rPr>
                            <w:sz w:val="20"/>
                            <w:szCs w:val="20"/>
                          </w:rPr>
                          <w:t>50</w:t>
                        </w:r>
                      </w:p>
                    </w:txbxContent>
                  </v:textbox>
                </v:shape>
                <v:shape id="Zone de texte 41" style="position:absolute;left:1702;top:7612;width:3829;height:2689;visibility:visible;mso-wrap-style:none;v-text-anchor:top" o:spid="_x0000_s103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">
                  <v:textbox>
                    <w:txbxContent>
                      <w:p w:rsidR="001B32E9" w:rsidP="001B32E9" w:rsidRDefault="001B32E9" w14:paraId="02B72823" w14:textId="79065DB0">
                        <w:pPr>
                          <w:rPr>
                            <w:sz w:val="20"/>
                            <w:szCs w:val="20"/>
                          </w:rPr>
                        </w:pPr>
                        <w:r>
                          <w:rPr>
                            <w:sz w:val="20"/>
                            <w:szCs w:val="20"/>
                          </w:rPr>
                          <w:t>100</w:t>
                        </w:r>
                      </w:p>
                    </w:txbxContent>
                  </v:textbox>
                </v:shape>
                <v:shape id="Zone de texte 41" style="position:absolute;left:1538;top:1633;width:3829;height:2689;visibility:visible;mso-wrap-style:none;v-text-anchor:top" o:spid="_x0000_s104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">
                  <v:textbox>
                    <w:txbxContent>
                      <w:p w:rsidR="003B66E5" w:rsidP="003B66E5" w:rsidRDefault="003B66E5" w14:paraId="6A89157D" w14:textId="04977CCA">
                        <w:pPr>
                          <w:rPr>
                            <w:sz w:val="20"/>
                            <w:szCs w:val="20"/>
                          </w:rPr>
                        </w:pPr>
                        <w:r>
                          <w:rPr>
                            <w:sz w:val="20"/>
                            <w:szCs w:val="20"/>
                          </w:rPr>
                          <w:t>150</w:t>
                        </w:r>
                      </w:p>
                    </w:txbxContent>
                  </v:textbox>
                </v:shape>
                <w10:anchorlock/>
              </v:group>
            </w:pict>
          </mc:Fallback>
        </mc:AlternateContent>
      </w:r>
    </w:p>
    <w:p w14:paraId="58F3BC72" w14:textId="69AD7DE7" w:rsidR="00A36431" w:rsidRDefault="00A36431" w:rsidP="00A36431">
      <w:pPr>
        <w:pStyle w:val="Caption"/>
        <w:jc w:val="center"/>
      </w:pPr>
      <w:bookmarkStart w:id="415" w:name="_Ref89193327"/>
      <w:bookmarkStart w:id="416" w:name="_Toc89241828"/>
      <w:r>
        <w:t xml:space="preserve">Figure </w:t>
      </w:r>
      <w:r>
        <w:fldChar w:fldCharType="begin"/>
      </w:r>
      <w:r>
        <w:instrText xml:space="preserve"> SEQ Figure \* ARABIC </w:instrText>
      </w:r>
      <w:r>
        <w:fldChar w:fldCharType="separate"/>
      </w:r>
      <w:r w:rsidR="002249DB">
        <w:rPr>
          <w:noProof/>
        </w:rPr>
        <w:t>13</w:t>
      </w:r>
      <w:r>
        <w:fldChar w:fldCharType="end"/>
      </w:r>
      <w:bookmarkEnd w:id="415"/>
      <w:r>
        <w:t>. Vertical profile example</w:t>
      </w:r>
      <w:bookmarkEnd w:id="416"/>
    </w:p>
    <w:p w14:paraId="0739A4DA" w14:textId="53DFF67C" w:rsidR="00071BCB" w:rsidRDefault="00410C7D">
      <w:pPr>
        <w:pStyle w:val="Heading3"/>
        <w:pPrChange w:id="417" w:author="Ricky Martin" w:date="2021-11-29T16:32:00Z">
          <w:pPr>
            <w:pStyle w:val="BodyText"/>
            <w:spacing w:line="259" w:lineRule="auto"/>
          </w:pPr>
        </w:pPrChange>
      </w:pPr>
      <w:ins w:id="418" w:author="Ricky Martin" w:date="2021-11-29T16:32:00Z">
        <w:r w:rsidRPr="00410C7D">
          <w:lastRenderedPageBreak/>
          <w:t>ENV-</w:t>
        </w:r>
      </w:ins>
      <w:r w:rsidR="00BD1343">
        <w:t>3</w:t>
      </w:r>
      <w:ins w:id="419" w:author="Ricky Martin" w:date="2021-11-29T16:32:00Z">
        <w:r w:rsidRPr="00410C7D">
          <w:t xml:space="preserve">: Equivalent Noise </w:t>
        </w:r>
      </w:ins>
      <w:r w:rsidR="00FE48E1">
        <w:t>Level</w:t>
      </w:r>
    </w:p>
    <w:p w14:paraId="58154822" w14:textId="1CAE61C2" w:rsidR="00B43663" w:rsidRDefault="00B43663" w:rsidP="00B43663">
      <w:pPr>
        <w:pStyle w:val="BodyText"/>
        <w:spacing w:line="256" w:lineRule="auto"/>
        <w:rPr>
          <w:ins w:id="420" w:author="Ricky Martin" w:date="2021-11-29T16:31:00Z"/>
        </w:rPr>
      </w:pPr>
      <w:ins w:id="421" w:author="Ricky Martin" w:date="2021-11-29T16:31:00Z">
        <w:r>
          <w:t xml:space="preserve">In acoustic, inverse square law states that sound intensity reduces with the square of the distance as </w:t>
        </w:r>
      </w:ins>
      <m:oMath>
        <m:r>
          <w:ins w:id="422" w:author="Ricky Martin" w:date="2021-11-29T16:31:00Z">
            <w:rPr>
              <w:rFonts w:ascii="Cambria Math" w:hAnsi="Cambria Math"/>
            </w:rPr>
            <m:t>I~</m:t>
          </w:ins>
        </m:r>
        <m:f>
          <m:fPr>
            <m:ctrlPr>
              <w:ins w:id="423" w:author="Ricky Martin" w:date="2021-11-29T16:31:00Z">
                <w:rPr>
                  <w:rFonts w:ascii="Cambria Math" w:hAnsi="Cambria Math"/>
                </w:rPr>
              </w:ins>
            </m:ctrlPr>
          </m:fPr>
          <m:num>
            <m:r>
              <w:ins w:id="424" w:author="Ricky Martin" w:date="2021-11-29T16:31:00Z">
                <w:rPr>
                  <w:rFonts w:ascii="Cambria Math" w:hAnsi="Cambria Math"/>
                </w:rPr>
                <m:t>1</m:t>
              </w:ins>
            </m:r>
          </m:num>
          <m:den>
            <m:sSup>
              <m:sSupPr>
                <m:ctrlPr>
                  <w:ins w:id="425" w:author="Ricky Martin" w:date="2021-11-29T16:31:00Z">
                    <w:rPr>
                      <w:rFonts w:ascii="Cambria Math" w:hAnsi="Cambria Math"/>
                    </w:rPr>
                  </w:ins>
                </m:ctrlPr>
              </m:sSupPr>
              <m:e>
                <m:r>
                  <w:ins w:id="426" w:author="Ricky Martin" w:date="2021-11-29T16:31:00Z">
                    <w:rPr>
                      <w:rFonts w:ascii="Cambria Math" w:hAnsi="Cambria Math"/>
                    </w:rPr>
                    <m:t>r</m:t>
                  </w:ins>
                </m:r>
              </m:e>
              <m:sup>
                <m:r>
                  <w:ins w:id="427" w:author="Ricky Martin" w:date="2021-11-29T16:31:00Z">
                    <w:rPr>
                      <w:rFonts w:ascii="Cambria Math" w:hAnsi="Cambria Math"/>
                    </w:rPr>
                    <m:t>2</m:t>
                  </w:ins>
                </m:r>
              </m:sup>
            </m:sSup>
          </m:den>
        </m:f>
      </m:oMath>
      <w:ins w:id="428" w:author="Ricky Martin" w:date="2021-11-29T16:31:00Z">
        <w:r>
          <w:t xml:space="preserve">, meaning that doubling the distance drops the sound intensity </w:t>
        </w:r>
      </w:ins>
      <m:oMath>
        <m:r>
          <w:ins w:id="429" w:author="Ricky Martin" w:date="2021-11-29T16:31:00Z">
            <w:rPr>
              <w:rFonts w:ascii="Cambria Math" w:hAnsi="Cambria Math"/>
            </w:rPr>
            <m:t>I</m:t>
          </w:ins>
        </m:r>
      </m:oMath>
      <w:ins w:id="430" w:author="Ricky Martin" w:date="2021-11-29T16:31:00Z">
        <w:r>
          <w:t xml:space="preserve"> to a quarter</w:t>
        </w:r>
      </w:ins>
      <w:r w:rsidR="00BD1343">
        <w:t xml:space="preserve"> (see </w:t>
      </w:r>
      <w:r w:rsidR="00BD1343">
        <w:fldChar w:fldCharType="begin"/>
      </w:r>
      <w:r w:rsidR="00BD1343">
        <w:instrText xml:space="preserve"> REF _Ref89181394 \h </w:instrText>
      </w:r>
      <w:r w:rsidR="00BD1343">
        <w:fldChar w:fldCharType="separate"/>
      </w:r>
      <w:ins w:id="431" w:author="andrija.vidosavljevic@recherche.enac.fr" w:date="2021-11-30T16:15:00Z">
        <w:r w:rsidR="002249DB" w:rsidRPr="00E94769">
          <w:rPr>
            <w:color w:val="auto"/>
          </w:rPr>
          <w:t xml:space="preserve">Figure </w:t>
        </w:r>
      </w:ins>
      <w:r w:rsidR="002249DB">
        <w:rPr>
          <w:noProof/>
          <w:color w:val="auto"/>
        </w:rPr>
        <w:t>14</w:t>
      </w:r>
      <w:r w:rsidR="00BD1343">
        <w:fldChar w:fldCharType="end"/>
      </w:r>
      <w:r w:rsidR="00BD1343">
        <w:t>)</w:t>
      </w:r>
      <w:ins w:id="432" w:author="Ricky Martin" w:date="2021-11-29T16:31:00Z">
        <w:r>
          <w:t xml:space="preserve">. More commonly it is referred with decibels, where doubling the distance drops the sound level </w:t>
        </w:r>
      </w:ins>
      <m:oMath>
        <m:r>
          <w:ins w:id="433" w:author="Ricky Martin" w:date="2021-11-29T16:31:00Z">
            <w:rPr>
              <w:rFonts w:ascii="Cambria Math" w:hAnsi="Cambria Math"/>
            </w:rPr>
            <m:t>L</m:t>
          </w:ins>
        </m:r>
      </m:oMath>
      <w:ins w:id="434" w:author="Ricky Martin" w:date="2021-11-29T16:31:00Z">
        <w:r>
          <w:t xml:space="preserve"> by 6dB, as in following equation:</w:t>
        </w:r>
      </w:ins>
    </w:p>
    <w:p w14:paraId="437D249C" w14:textId="78E491E6" w:rsidR="00B43663" w:rsidRPr="00854C24" w:rsidRDefault="00B43663" w:rsidP="00B43663">
      <w:pPr>
        <w:pStyle w:val="BodyText"/>
        <w:spacing w:line="256" w:lineRule="auto"/>
        <w:jc w:val="left"/>
      </w:pPr>
      <m:oMathPara>
        <m:oMathParaPr>
          <m:jc m:val="left"/>
        </m:oMathParaPr>
        <m:oMath>
          <m:r>
            <w:ins w:id="435" w:author="Ricky Martin" w:date="2021-11-29T16:31:00Z">
              <w:rPr>
                <w:rFonts w:ascii="Cambria Math" w:hAnsi="Cambria Math"/>
              </w:rPr>
              <m:t>dL=10∙</m:t>
            </w:ins>
          </m:r>
          <m:func>
            <m:funcPr>
              <m:ctrlPr>
                <w:ins w:id="436" w:author="Ricky Martin" w:date="2021-11-29T16:31:00Z">
                  <w:rPr>
                    <w:rFonts w:ascii="Cambria Math" w:hAnsi="Cambria Math"/>
                  </w:rPr>
                </w:ins>
              </m:ctrlPr>
            </m:funcPr>
            <m:fName>
              <m:r>
                <w:ins w:id="437" w:author="Ricky Martin" w:date="2021-11-29T16:31:00Z">
                  <m:rPr>
                    <m:sty m:val="p"/>
                  </m:rPr>
                  <w:rPr>
                    <w:rFonts w:ascii="Cambria Math" w:hAnsi="Cambria Math"/>
                  </w:rPr>
                  <m:t>log</m:t>
                </w:ins>
              </m:r>
            </m:fName>
            <m:e>
              <m:f>
                <m:fPr>
                  <m:ctrlPr>
                    <w:ins w:id="438" w:author="Ricky Martin" w:date="2021-11-29T16:31:00Z">
                      <w:rPr>
                        <w:rFonts w:ascii="Cambria Math" w:hAnsi="Cambria Math"/>
                      </w:rPr>
                    </w:ins>
                  </m:ctrlPr>
                </m:fPr>
                <m:num>
                  <m:r>
                    <w:ins w:id="439" w:author="Ricky Martin" w:date="2021-11-29T16:31:00Z">
                      <w:rPr>
                        <w:rFonts w:ascii="Cambria Math" w:hAnsi="Cambria Math"/>
                      </w:rPr>
                      <m:t>I</m:t>
                    </w:ins>
                  </m:r>
                </m:num>
                <m:den>
                  <m:sSub>
                    <m:sSubPr>
                      <m:ctrlPr>
                        <w:ins w:id="440" w:author="Ricky Martin" w:date="2021-11-29T16:31:00Z">
                          <w:rPr>
                            <w:rFonts w:ascii="Cambria Math" w:hAnsi="Cambria Math"/>
                          </w:rPr>
                        </w:ins>
                      </m:ctrlPr>
                    </m:sSubPr>
                    <m:e>
                      <m:r>
                        <w:ins w:id="441" w:author="Ricky Martin" w:date="2021-11-29T16:31:00Z">
                          <w:rPr>
                            <w:rFonts w:ascii="Cambria Math" w:hAnsi="Cambria Math"/>
                          </w:rPr>
                          <m:t>I</m:t>
                        </w:ins>
                      </m:r>
                    </m:e>
                    <m:sub>
                      <m:r>
                        <w:ins w:id="442" w:author="Ricky Martin" w:date="2021-11-29T16:31:00Z">
                          <w:rPr>
                            <w:rFonts w:ascii="Cambria Math" w:hAnsi="Cambria Math"/>
                          </w:rPr>
                          <m:t>0</m:t>
                        </w:ins>
                      </m:r>
                    </m:sub>
                  </m:sSub>
                </m:den>
              </m:f>
            </m:e>
          </m:func>
          <m:r>
            <w:ins w:id="443" w:author="Ricky Martin" w:date="2021-11-29T16:31:00Z">
              <w:rPr>
                <w:rFonts w:ascii="Cambria Math" w:hAnsi="Cambria Math"/>
              </w:rPr>
              <m:t>=10∙</m:t>
            </w:ins>
          </m:r>
          <m:func>
            <m:funcPr>
              <m:ctrlPr>
                <w:ins w:id="444" w:author="Ricky Martin" w:date="2021-11-29T16:31:00Z">
                  <w:rPr>
                    <w:rFonts w:ascii="Cambria Math" w:hAnsi="Cambria Math"/>
                  </w:rPr>
                </w:ins>
              </m:ctrlPr>
            </m:funcPr>
            <m:fName>
              <m:r>
                <w:ins w:id="445" w:author="Ricky Martin" w:date="2021-11-29T16:31:00Z">
                  <m:rPr>
                    <m:sty m:val="p"/>
                  </m:rPr>
                  <w:rPr>
                    <w:rFonts w:ascii="Cambria Math" w:hAnsi="Cambria Math"/>
                  </w:rPr>
                  <m:t>log</m:t>
                </w:ins>
              </m:r>
            </m:fName>
            <m:e>
              <m:d>
                <m:dPr>
                  <m:ctrlPr>
                    <w:ins w:id="446" w:author="Ricky Martin" w:date="2021-11-29T16:31:00Z">
                      <w:rPr>
                        <w:rFonts w:ascii="Cambria Math" w:hAnsi="Cambria Math"/>
                      </w:rPr>
                    </w:ins>
                  </m:ctrlPr>
                </m:dPr>
                <m:e>
                  <m:f>
                    <m:fPr>
                      <m:ctrlPr>
                        <w:ins w:id="447" w:author="Ricky Martin" w:date="2021-11-29T16:31:00Z">
                          <w:rPr>
                            <w:rFonts w:ascii="Cambria Math" w:hAnsi="Cambria Math"/>
                          </w:rPr>
                        </w:ins>
                      </m:ctrlPr>
                    </m:fPr>
                    <m:num>
                      <m:r>
                        <w:ins w:id="448" w:author="Ricky Martin" w:date="2021-11-29T16:31:00Z">
                          <w:rPr>
                            <w:rFonts w:ascii="Cambria Math" w:hAnsi="Cambria Math"/>
                          </w:rPr>
                          <m:t>1</m:t>
                        </w:ins>
                      </m:r>
                    </m:num>
                    <m:den>
                      <m:sSup>
                        <m:sSupPr>
                          <m:ctrlPr>
                            <w:ins w:id="449" w:author="Ricky Martin" w:date="2021-11-29T16:31:00Z">
                              <w:rPr>
                                <w:rFonts w:ascii="Cambria Math" w:hAnsi="Cambria Math"/>
                              </w:rPr>
                            </w:ins>
                          </m:ctrlPr>
                        </m:sSupPr>
                        <m:e>
                          <m:r>
                            <w:ins w:id="450" w:author="Ricky Martin" w:date="2021-11-29T16:31:00Z">
                              <w:rPr>
                                <w:rFonts w:ascii="Cambria Math" w:hAnsi="Cambria Math"/>
                              </w:rPr>
                              <m:t>r</m:t>
                            </w:ins>
                          </m:r>
                        </m:e>
                        <m:sup>
                          <m:r>
                            <w:ins w:id="451" w:author="Ricky Martin" w:date="2021-11-29T16:31:00Z">
                              <w:rPr>
                                <w:rFonts w:ascii="Cambria Math" w:hAnsi="Cambria Math"/>
                              </w:rPr>
                              <m:t>2</m:t>
                            </w:ins>
                          </m:r>
                        </m:sup>
                      </m:sSup>
                    </m:den>
                  </m:f>
                </m:e>
              </m:d>
            </m:e>
          </m:func>
        </m:oMath>
      </m:oMathPara>
    </w:p>
    <w:p w14:paraId="73173C38" w14:textId="3DCBA857" w:rsidR="00A70C19" w:rsidRPr="00854C24" w:rsidRDefault="00B53CDD" w:rsidP="00910D46">
      <w:pPr>
        <w:pStyle w:val="BodyText"/>
        <w:spacing w:line="256" w:lineRule="auto"/>
        <w:jc w:val="left"/>
        <w:rPr>
          <w:ins w:id="452" w:author="Ricky Martin" w:date="2021-11-29T16:31:00Z"/>
        </w:rPr>
      </w:pPr>
      <w:r>
        <w:t xml:space="preserve">where </w:t>
      </w:r>
      <m:oMath>
        <m:r>
          <w:ins w:id="453" w:author="Ricky Martin" w:date="2021-11-29T16:31:00Z">
            <w:rPr>
              <w:rFonts w:ascii="Cambria Math" w:hAnsi="Cambria Math"/>
            </w:rPr>
            <m:t>dL</m:t>
          </w:ins>
        </m:r>
      </m:oMath>
      <w:r w:rsidR="00475ABB">
        <w:t xml:space="preserve"> represent the sound level difference,</w:t>
      </w:r>
      <w:r w:rsidR="005D2034">
        <w:t xml:space="preserve"> </w:t>
      </w:r>
      <m:oMath>
        <m:sSub>
          <m:sSubPr>
            <m:ctrlPr>
              <w:ins w:id="454" w:author="Ricky Martin" w:date="2021-11-29T16:31:00Z">
                <w:rPr>
                  <w:rFonts w:ascii="Cambria Math" w:hAnsi="Cambria Math"/>
                </w:rPr>
              </w:ins>
            </m:ctrlPr>
          </m:sSubPr>
          <m:e>
            <m:r>
              <w:ins w:id="455" w:author="Ricky Martin" w:date="2021-11-29T16:31:00Z">
                <w:rPr>
                  <w:rFonts w:ascii="Cambria Math" w:hAnsi="Cambria Math"/>
                </w:rPr>
                <m:t>I</m:t>
              </w:ins>
            </m:r>
          </m:e>
          <m:sub>
            <m:r>
              <w:ins w:id="456" w:author="Ricky Martin" w:date="2021-11-29T16:31:00Z">
                <w:rPr>
                  <w:rFonts w:ascii="Cambria Math" w:hAnsi="Cambria Math"/>
                </w:rPr>
                <m:t>0</m:t>
              </w:ins>
            </m:r>
          </m:sub>
        </m:sSub>
      </m:oMath>
      <w:r w:rsidR="00475ABB">
        <w:t xml:space="preserve"> </w:t>
      </w:r>
      <w:r w:rsidR="005D2034">
        <w:t xml:space="preserve">is reference sound </w:t>
      </w:r>
      <w:r w:rsidR="005D2034" w:rsidRPr="005D2034">
        <w:t xml:space="preserve">intensity of </w:t>
      </w:r>
      <m:oMath>
        <m:r>
          <w:rPr>
            <w:rFonts w:ascii="Cambria Math" w:hAnsi="Cambria Math"/>
          </w:rPr>
          <m:t>1</m:t>
        </m:r>
        <m:f>
          <m:fPr>
            <m:type m:val="skw"/>
            <m:ctrlPr>
              <w:rPr>
                <w:rFonts w:ascii="Cambria Math" w:hAnsi="Cambria Math"/>
                <w:i/>
              </w:rPr>
            </m:ctrlPr>
          </m:fPr>
          <m:num>
            <m:r>
              <w:rPr>
                <w:rFonts w:ascii="Cambria Math" w:hAnsi="Cambria Math"/>
              </w:rPr>
              <m:t>pW</m:t>
            </m:r>
          </m:num>
          <m:den>
            <m:r>
              <w:rPr>
                <w:rFonts w:ascii="Cambria Math" w:hAnsi="Cambria Math"/>
              </w:rPr>
              <m:t>m</m:t>
            </m:r>
          </m:den>
        </m:f>
      </m:oMath>
      <w:r w:rsidR="00290E84">
        <w:t xml:space="preserve">, and </w:t>
      </w:r>
      <m:oMath>
        <m:r>
          <w:ins w:id="457" w:author="Ricky Martin" w:date="2021-11-29T16:31:00Z">
            <w:rPr>
              <w:rFonts w:ascii="Cambria Math" w:hAnsi="Cambria Math"/>
            </w:rPr>
            <m:t>r</m:t>
          </w:ins>
        </m:r>
      </m:oMath>
      <w:r w:rsidR="00A70C19">
        <w:t xml:space="preserve"> is relative distance.</w:t>
      </w:r>
      <w:r w:rsidR="00F1758D">
        <w:t xml:space="preserve"> </w:t>
      </w:r>
    </w:p>
    <w:p w14:paraId="32F24080" w14:textId="431FF03C" w:rsidR="00B43663" w:rsidRDefault="00B061EF" w:rsidP="00F4744C">
      <w:pPr>
        <w:pStyle w:val="BodyText"/>
        <w:spacing w:line="256" w:lineRule="auto"/>
        <w:jc w:val="center"/>
        <w:rPr>
          <w:ins w:id="458" w:author="Ricky Martin" w:date="2021-11-29T16:31:00Z"/>
        </w:rPr>
      </w:pPr>
      <w:ins w:id="459" w:author="Ricky Martin" w:date="2021-11-29T16:31:00Z">
        <w:r>
          <w:rPr>
            <w:noProof/>
          </w:rPr>
          <w:drawing>
            <wp:inline distT="0" distB="0" distL="0" distR="0" wp14:anchorId="3B4FF6C7" wp14:editId="05BB06FD">
              <wp:extent cx="2181538" cy="2298765"/>
              <wp:effectExtent l="0" t="0" r="9212" b="6285"/>
              <wp:docPr id="20" name="Imag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81538" cy="2298765"/>
                      </a:xfrm>
                      <a:prstGeom prst="rect">
                        <a:avLst/>
                      </a:prstGeom>
                      <a:noFill/>
                      <a:ln>
                        <a:noFill/>
                        <a:prstDash/>
                      </a:ln>
                    </pic:spPr>
                  </pic:pic>
                </a:graphicData>
              </a:graphic>
            </wp:inline>
          </w:drawing>
        </w:r>
      </w:ins>
    </w:p>
    <w:p w14:paraId="12A14173" w14:textId="1A88A338" w:rsidR="00B43663" w:rsidRPr="00E94769" w:rsidRDefault="00B43663" w:rsidP="00910D46">
      <w:pPr>
        <w:pStyle w:val="Caption"/>
        <w:jc w:val="center"/>
        <w:rPr>
          <w:ins w:id="460" w:author="Ricky Martin" w:date="2021-11-29T16:31:00Z"/>
          <w:color w:val="auto"/>
        </w:rPr>
      </w:pPr>
      <w:bookmarkStart w:id="461" w:name="_Ref89181394"/>
      <w:ins w:id="462" w:author="Ricky Martin" w:date="2021-11-29T16:31:00Z">
        <w:del w:id="463" w:author="andrija.vidosavljevic@recherche.enac.fr" w:date="2021-11-30T16:14:00Z">
          <w:r w:rsidRPr="00E94769" w:rsidDel="00680357">
            <w:rPr>
              <w:color w:val="auto"/>
            </w:rPr>
            <w:delText>Fig xx</w:delText>
          </w:r>
        </w:del>
      </w:ins>
      <w:bookmarkStart w:id="464" w:name="_Toc89241829"/>
      <w:ins w:id="465" w:author="andrija.vidosavljevic@recherche.enac.fr" w:date="2021-11-30T16:15:00Z">
        <w:r w:rsidR="00782E2D" w:rsidRPr="00E94769">
          <w:rPr>
            <w:color w:val="auto"/>
          </w:rPr>
          <w:t xml:space="preserve">Figure </w:t>
        </w:r>
        <w:r w:rsidR="00782E2D" w:rsidRPr="00E94769">
          <w:rPr>
            <w:color w:val="auto"/>
          </w:rPr>
          <w:fldChar w:fldCharType="begin"/>
        </w:r>
        <w:r w:rsidR="00782E2D" w:rsidRPr="00E94769">
          <w:rPr>
            <w:color w:val="auto"/>
          </w:rPr>
          <w:instrText xml:space="preserve"> SEQ Figure \* ARABIC </w:instrText>
        </w:r>
      </w:ins>
      <w:r w:rsidR="00782E2D" w:rsidRPr="00E94769">
        <w:rPr>
          <w:color w:val="auto"/>
        </w:rPr>
        <w:fldChar w:fldCharType="separate"/>
      </w:r>
      <w:r w:rsidR="002249DB">
        <w:rPr>
          <w:noProof/>
          <w:color w:val="auto"/>
        </w:rPr>
        <w:t>14</w:t>
      </w:r>
      <w:ins w:id="466" w:author="andrija.vidosavljevic@recherche.enac.fr" w:date="2021-11-30T16:15:00Z">
        <w:r w:rsidR="00782E2D" w:rsidRPr="00E94769">
          <w:rPr>
            <w:color w:val="auto"/>
          </w:rPr>
          <w:fldChar w:fldCharType="end"/>
        </w:r>
      </w:ins>
      <w:bookmarkEnd w:id="461"/>
      <w:ins w:id="467" w:author="Ricky Martin" w:date="2021-11-29T16:31:00Z">
        <w:r w:rsidRPr="00E94769">
          <w:rPr>
            <w:color w:val="auto"/>
          </w:rPr>
          <w:t xml:space="preserve">. </w:t>
        </w:r>
      </w:ins>
      <w:ins w:id="468" w:author="andrija.vidosavljevic@recherche.enac.fr" w:date="2021-11-30T16:15:00Z">
        <w:r w:rsidR="00840321" w:rsidRPr="00E94769">
          <w:rPr>
            <w:color w:val="auto"/>
          </w:rPr>
          <w:t xml:space="preserve">Sound </w:t>
        </w:r>
      </w:ins>
      <w:r w:rsidR="00910D46" w:rsidRPr="00E94769">
        <w:rPr>
          <w:color w:val="auto"/>
        </w:rPr>
        <w:t xml:space="preserve">intensity </w:t>
      </w:r>
      <w:ins w:id="469" w:author="andrija.vidosavljevic@recherche.enac.fr" w:date="2021-11-30T16:15:00Z">
        <w:r w:rsidR="00840321" w:rsidRPr="00E94769">
          <w:rPr>
            <w:color w:val="auto"/>
          </w:rPr>
          <w:t xml:space="preserve">reduction with </w:t>
        </w:r>
        <w:r w:rsidR="008C6D2A" w:rsidRPr="00E94769">
          <w:rPr>
            <w:color w:val="auto"/>
          </w:rPr>
          <w:t>distance</w:t>
        </w:r>
      </w:ins>
      <w:bookmarkEnd w:id="464"/>
      <w:ins w:id="470" w:author="Ricky Martin" w:date="2021-11-29T16:31:00Z">
        <w:del w:id="471" w:author="andrija.vidosavljevic@recherche.enac.fr" w:date="2021-11-30T16:15:00Z">
          <w:r w:rsidRPr="00E94769">
            <w:rPr>
              <w:color w:val="auto"/>
            </w:rPr>
            <w:delText>Will make a figure better if we chose this metric</w:delText>
          </w:r>
        </w:del>
      </w:ins>
    </w:p>
    <w:p w14:paraId="4D562259" w14:textId="2E0DFBAC" w:rsidR="00C4405F" w:rsidRDefault="00C4405F" w:rsidP="00C4405F">
      <w:pPr>
        <w:pStyle w:val="BodyText"/>
        <w:spacing w:line="256" w:lineRule="auto"/>
        <w:jc w:val="left"/>
      </w:pPr>
      <w:r>
        <w:t xml:space="preserve">The macroscopic indicator ENV-2, however, neglect this </w:t>
      </w:r>
      <w:r w:rsidR="005D11F8">
        <w:t xml:space="preserve">dependence </w:t>
      </w:r>
      <w:r w:rsidR="00E20D2C">
        <w:t>due to difficulty</w:t>
      </w:r>
      <w:r w:rsidR="005D7B4A">
        <w:t xml:space="preserve">/impossibility of the sound aggregation over the surface </w:t>
      </w:r>
      <w:r w:rsidR="001B60CB">
        <w:t xml:space="preserve">to get a single indicator. </w:t>
      </w:r>
      <w:r w:rsidR="004E0762">
        <w:t xml:space="preserve">ENV-3: Equivalent noise </w:t>
      </w:r>
      <w:r w:rsidR="00FE48E1">
        <w:t>level</w:t>
      </w:r>
      <w:r w:rsidR="004E0762">
        <w:t xml:space="preserve"> </w:t>
      </w:r>
      <w:r w:rsidR="001B1F00">
        <w:t xml:space="preserve">try to account better </w:t>
      </w:r>
      <w:r w:rsidR="0046519C">
        <w:t xml:space="preserve">for </w:t>
      </w:r>
      <w:r w:rsidR="001B1F00">
        <w:t>invers square law of acoustic</w:t>
      </w:r>
      <w:r w:rsidR="00B23F8B">
        <w:t xml:space="preserve"> by computing the sound intensity</w:t>
      </w:r>
      <w:r w:rsidR="00854621">
        <w:t xml:space="preserve"> </w:t>
      </w:r>
      <w:r w:rsidR="00FE7B48">
        <w:t xml:space="preserve">for </w:t>
      </w:r>
      <w:r w:rsidR="00EC4050">
        <w:t xml:space="preserve">a given </w:t>
      </w:r>
      <w:r w:rsidR="00FE7B48">
        <w:t xml:space="preserve">point </w:t>
      </w:r>
      <w:r w:rsidR="00AF219B">
        <w:t xml:space="preserve">at the surface of the </w:t>
      </w:r>
      <w:r w:rsidR="00FE7B48">
        <w:t xml:space="preserve">city area </w:t>
      </w:r>
      <w:r w:rsidR="00EC4050">
        <w:t>at a given time</w:t>
      </w:r>
      <w:r w:rsidR="008A0233">
        <w:t>, and then aggregating it over a time into single equivalent noise leve</w:t>
      </w:r>
      <w:r w:rsidR="001E472E">
        <w:t xml:space="preserve">l for </w:t>
      </w:r>
      <w:r w:rsidR="000F3388">
        <w:t xml:space="preserve">that </w:t>
      </w:r>
      <w:r w:rsidR="001E472E">
        <w:t>point</w:t>
      </w:r>
      <w:r w:rsidR="008A0233">
        <w:t>.</w:t>
      </w:r>
      <w:r>
        <w:t xml:space="preserve"> </w:t>
      </w:r>
    </w:p>
    <w:p w14:paraId="079A59D6" w14:textId="5D5F679F" w:rsidR="003E349A" w:rsidRDefault="003E349A" w:rsidP="00C4405F">
      <w:pPr>
        <w:pStyle w:val="BodyText"/>
        <w:spacing w:line="256" w:lineRule="auto"/>
        <w:jc w:val="left"/>
      </w:pPr>
      <w:r>
        <w:t>For</w:t>
      </w:r>
      <w:r w:rsidR="00680077">
        <w:t xml:space="preserve"> a given concept </w:t>
      </w:r>
      <m:oMath>
        <m:r>
          <w:rPr>
            <w:rFonts w:ascii="Cambria Math" w:hAnsi="Cambria Math"/>
          </w:rPr>
          <m:t>c</m:t>
        </m:r>
      </m:oMath>
      <w:r w:rsidR="00680077">
        <w:t xml:space="preserve">, scenario </w:t>
      </w:r>
      <m:oMath>
        <m:r>
          <w:rPr>
            <w:rFonts w:ascii="Cambria Math" w:hAnsi="Cambria Math"/>
          </w:rPr>
          <m:t>s</m:t>
        </m:r>
      </m:oMath>
      <w:r w:rsidR="00AF219B">
        <w:t>,</w:t>
      </w:r>
      <w:r>
        <w:t xml:space="preserve"> point </w:t>
      </w:r>
      <m:oMath>
        <m:r>
          <w:rPr>
            <w:rFonts w:ascii="Cambria Math" w:hAnsi="Cambria Math"/>
          </w:rPr>
          <m:t>p</m:t>
        </m:r>
      </m:oMath>
      <w:r>
        <w:t xml:space="preserve"> </w:t>
      </w:r>
      <w:r w:rsidR="00AF219B">
        <w:t xml:space="preserve">in the city area </w:t>
      </w:r>
      <w:r>
        <w:t>at a given time</w:t>
      </w:r>
      <w:r w:rsidR="0055204D">
        <w:t xml:space="preserve"> </w:t>
      </w:r>
      <m:oMath>
        <m:r>
          <w:rPr>
            <w:rFonts w:ascii="Cambria Math" w:hAnsi="Cambria Math"/>
          </w:rPr>
          <m:t>t</m:t>
        </m:r>
      </m:oMath>
      <w:r w:rsidR="0055204D">
        <w:t xml:space="preserve">, total </w:t>
      </w:r>
      <w:r w:rsidR="0029484D">
        <w:t>sound intensity</w:t>
      </w:r>
      <w:r w:rsidR="006E3382">
        <w:t xml:space="preserve">, </w:t>
      </w:r>
      <m:oMath>
        <m:sSub>
          <m:sSubPr>
            <m:ctrlPr>
              <w:rPr>
                <w:rFonts w:ascii="Cambria Math" w:hAnsi="Cambria Math"/>
                <w:i/>
              </w:rPr>
            </m:ctrlPr>
          </m:sSubPr>
          <m:e>
            <m:r>
              <w:rPr>
                <w:rFonts w:ascii="Cambria Math" w:hAnsi="Cambria Math"/>
              </w:rPr>
              <m:t>I</m:t>
            </m:r>
          </m:e>
          <m:sub>
            <m:r>
              <w:rPr>
                <w:rFonts w:ascii="Cambria Math" w:hAnsi="Cambria Math"/>
              </w:rPr>
              <m:t>scpt</m:t>
            </m:r>
          </m:sub>
        </m:sSub>
      </m:oMath>
      <w:r w:rsidR="006E3382">
        <w:t>,</w:t>
      </w:r>
      <w:r w:rsidR="0029484D">
        <w:t xml:space="preserve"> from all sources </w:t>
      </w:r>
      <w:proofErr w:type="gramStart"/>
      <w:r w:rsidR="0029484D">
        <w:t>i.e.</w:t>
      </w:r>
      <w:proofErr w:type="gramEnd"/>
      <w:r w:rsidR="0029484D">
        <w:t xml:space="preserve"> flying vehicles</w:t>
      </w:r>
      <w:r w:rsidR="00DC524C">
        <w:t>,</w:t>
      </w:r>
      <w:r w:rsidR="0029484D">
        <w:t xml:space="preserve"> could be calculated </w:t>
      </w:r>
      <w:r w:rsidR="00D12AD6">
        <w:t>by following formula:</w:t>
      </w:r>
    </w:p>
    <w:p w14:paraId="2E196182" w14:textId="1CCA0F07" w:rsidR="00D12AD6" w:rsidRPr="00B53CDD" w:rsidRDefault="00086224" w:rsidP="00D12AD6">
      <w:pPr>
        <w:pStyle w:val="BodyText"/>
        <w:spacing w:line="256" w:lineRule="auto"/>
        <w:jc w:val="left"/>
      </w:pPr>
      <m:oMathPara>
        <m:oMathParaPr>
          <m:jc m:val="left"/>
        </m:oMathParaPr>
        <m:oMath>
          <m:sSub>
            <m:sSubPr>
              <m:ctrlPr>
                <w:rPr>
                  <w:rFonts w:ascii="Cambria Math" w:hAnsi="Cambria Math"/>
                  <w:i/>
                </w:rPr>
              </m:ctrlPr>
            </m:sSubPr>
            <m:e>
              <m:r>
                <w:rPr>
                  <w:rFonts w:ascii="Cambria Math" w:hAnsi="Cambria Math"/>
                </w:rPr>
                <m:t>I</m:t>
              </m:r>
            </m:e>
            <m:sub>
              <m:r>
                <w:rPr>
                  <w:rFonts w:ascii="Cambria Math" w:hAnsi="Cambria Math"/>
                </w:rPr>
                <m:t>scpt</m:t>
              </m:r>
            </m:sub>
          </m:sSub>
          <m:r>
            <w:ins w:id="472" w:author="Ricky Martin" w:date="2021-11-29T16:31:00Z">
              <w:rPr>
                <w:rFonts w:ascii="Cambria Math" w:hAnsi="Cambria Math"/>
              </w:rPr>
              <m:t>=</m:t>
            </w:ins>
          </m:r>
          <m:nary>
            <m:naryPr>
              <m:chr m:val="∑"/>
              <m:limLoc m:val="undOvr"/>
              <m:supHide m:val="1"/>
              <m:ctrlPr>
                <w:rPr>
                  <w:rFonts w:ascii="Cambria Math" w:hAnsi="Cambria Math"/>
                  <w:i/>
                  <w:lang w:val="fr-FR"/>
                </w:rPr>
              </m:ctrlPr>
            </m:naryPr>
            <m:sub>
              <m:r>
                <w:rPr>
                  <w:rFonts w:ascii="Cambria Math" w:hAnsi="Cambria Math"/>
                  <w:lang w:val="fr-FR"/>
                </w:rPr>
                <m:t>i∈</m:t>
              </m:r>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s</m:t>
                  </m:r>
                </m:sub>
              </m:sSub>
            </m:sub>
            <m:sup/>
            <m:e>
              <m:f>
                <m:fPr>
                  <m:ctrlPr>
                    <w:rPr>
                      <w:rFonts w:ascii="Cambria Math" w:hAnsi="Cambria Math"/>
                      <w:i/>
                      <w:lang w:val="fr-FR"/>
                    </w:rPr>
                  </m:ctrlPr>
                </m:fPr>
                <m:num>
                  <m:r>
                    <w:rPr>
                      <w:rFonts w:ascii="Cambria Math" w:hAnsi="Cambria Math"/>
                      <w:lang w:val="fr-FR"/>
                    </w:rPr>
                    <m:t>1</m:t>
                  </m:r>
                </m:num>
                <m:den>
                  <m:sSup>
                    <m:sSupPr>
                      <m:ctrlPr>
                        <w:rPr>
                          <w:rFonts w:ascii="Cambria Math" w:hAnsi="Cambria Math"/>
                          <w:i/>
                          <w:lang w:val="fr-FR"/>
                        </w:rPr>
                      </m:ctrlPr>
                    </m:sSupPr>
                    <m:e>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cipt</m:t>
                          </m:r>
                        </m:sub>
                      </m:sSub>
                    </m:e>
                    <m:sup>
                      <m:r>
                        <w:rPr>
                          <w:rFonts w:ascii="Cambria Math" w:hAnsi="Cambria Math"/>
                          <w:lang w:val="fr-FR"/>
                        </w:rPr>
                        <m:t>2</m:t>
                      </m:r>
                    </m:sup>
                  </m:sSup>
                </m:den>
              </m:f>
              <m:r>
                <w:rPr>
                  <w:rFonts w:ascii="Cambria Math" w:hAnsi="Cambria Math"/>
                  <w:lang w:val="fr-FR"/>
                </w:rPr>
                <m:t xml:space="preserve">,  </m:t>
              </m:r>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cipt</m:t>
                  </m:r>
                </m:sub>
              </m:sSub>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cipt</m:t>
                      </m:r>
                    </m:sub>
                  </m:sSub>
                </m:num>
                <m:den>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ref</m:t>
                      </m:r>
                    </m:sub>
                  </m:sSub>
                </m:den>
              </m:f>
              <m:r>
                <w:rPr>
                  <w:rFonts w:ascii="Cambria Math" w:hAnsi="Cambria Math"/>
                  <w:lang w:val="fr-FR"/>
                </w:rPr>
                <m:t xml:space="preserve"> </m:t>
              </m:r>
            </m:e>
          </m:nary>
        </m:oMath>
      </m:oMathPara>
    </w:p>
    <w:p w14:paraId="12489CD5" w14:textId="68C10A6F" w:rsidR="00D12AD6" w:rsidRDefault="00CD010F" w:rsidP="00C4405F">
      <w:pPr>
        <w:pStyle w:val="BodyText"/>
        <w:spacing w:line="256" w:lineRule="auto"/>
        <w:jc w:val="left"/>
      </w:pPr>
      <w:r>
        <w:t xml:space="preserve">where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s</m:t>
            </m:r>
          </m:sub>
        </m:sSub>
      </m:oMath>
      <w:r>
        <w:t xml:space="preserve"> is the set of flight intentions for a given scenario </w:t>
      </w:r>
      <m:oMath>
        <m:r>
          <w:rPr>
            <w:rFonts w:ascii="Cambria Math" w:hAnsi="Cambria Math"/>
          </w:rPr>
          <m:t>s</m:t>
        </m:r>
      </m:oMath>
      <w:r w:rsidR="008072DC">
        <w:t>,</w:t>
      </w:r>
      <w:r>
        <w:t xml:space="preserve"> </w:t>
      </w:r>
      <w:r w:rsidR="006E2FE8">
        <w:t xml:space="preserve"> </w:t>
      </w:r>
      <m:oMath>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cipt</m:t>
            </m:r>
          </m:sub>
        </m:sSub>
      </m:oMath>
      <w:r w:rsidR="00543B55" w:rsidRPr="00543B55">
        <w:t xml:space="preserve"> is r</w:t>
      </w:r>
      <w:r w:rsidR="00543B55">
        <w:t xml:space="preserve">elative distance of the sound source </w:t>
      </w:r>
      <w:r>
        <w:t xml:space="preserve">i.e., flying vehicle </w:t>
      </w:r>
      <m:oMath>
        <m:r>
          <w:rPr>
            <w:rFonts w:ascii="Cambria Math" w:hAnsi="Cambria Math"/>
            <w:lang w:val="fr-FR"/>
          </w:rPr>
          <m:t>i</m:t>
        </m:r>
      </m:oMath>
      <w:r w:rsidR="008072DC" w:rsidRPr="008072DC">
        <w:t xml:space="preserve"> </w:t>
      </w:r>
      <w:r w:rsidR="005113FF">
        <w:t xml:space="preserve">of scenario </w:t>
      </w:r>
      <m:oMath>
        <m:r>
          <w:rPr>
            <w:rFonts w:ascii="Cambria Math" w:hAnsi="Cambria Math"/>
          </w:rPr>
          <m:t>s</m:t>
        </m:r>
      </m:oMath>
      <w:r w:rsidR="005113FF">
        <w:t xml:space="preserve"> </w:t>
      </w:r>
      <w:r w:rsidR="008072DC">
        <w:t xml:space="preserve">in the concept </w:t>
      </w:r>
      <m:oMath>
        <m:r>
          <w:rPr>
            <w:rFonts w:ascii="Cambria Math" w:hAnsi="Cambria Math"/>
          </w:rPr>
          <m:t>c</m:t>
        </m:r>
      </m:oMath>
      <w:r w:rsidR="005113FF">
        <w:t xml:space="preserve"> </w:t>
      </w:r>
      <w:r w:rsidR="008072DC">
        <w:t xml:space="preserve">at time </w:t>
      </w:r>
      <m:oMath>
        <m:r>
          <w:rPr>
            <w:rFonts w:ascii="Cambria Math" w:hAnsi="Cambria Math"/>
          </w:rPr>
          <m:t>t</m:t>
        </m:r>
      </m:oMath>
      <w:r w:rsidR="0040598B">
        <w:t xml:space="preserve"> from a point </w:t>
      </w:r>
      <m:oMath>
        <m:r>
          <w:rPr>
            <w:rFonts w:ascii="Cambria Math" w:hAnsi="Cambria Math"/>
          </w:rPr>
          <m:t>p</m:t>
        </m:r>
      </m:oMath>
      <w:r w:rsidR="0040598B">
        <w:t xml:space="preserve"> that is calculated </w:t>
      </w:r>
      <w:r w:rsidR="000706BF">
        <w:t xml:space="preserve">as a ratio between </w:t>
      </w:r>
      <m:oMath>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cipt</m:t>
            </m:r>
          </m:sub>
        </m:sSub>
      </m:oMath>
      <w:r w:rsidR="000706BF" w:rsidRPr="0058554F">
        <w:t xml:space="preserve">, the </w:t>
      </w:r>
      <w:r w:rsidR="0058554F" w:rsidRPr="0058554F">
        <w:t>absolute</w:t>
      </w:r>
      <w:r w:rsidR="000706BF" w:rsidRPr="0058554F">
        <w:t xml:space="preserve"> </w:t>
      </w:r>
      <w:r w:rsidR="0058554F">
        <w:t xml:space="preserve">distance of flying vehicle </w:t>
      </w:r>
      <m:oMath>
        <m:r>
          <w:rPr>
            <w:rFonts w:ascii="Cambria Math" w:hAnsi="Cambria Math"/>
            <w:lang w:val="fr-FR"/>
          </w:rPr>
          <m:t>i</m:t>
        </m:r>
      </m:oMath>
      <w:r w:rsidR="0058554F" w:rsidRPr="008072DC">
        <w:t xml:space="preserve"> </w:t>
      </w:r>
      <w:r w:rsidR="0058554F">
        <w:t xml:space="preserve">of scenario </w:t>
      </w:r>
      <m:oMath>
        <m:r>
          <w:rPr>
            <w:rFonts w:ascii="Cambria Math" w:hAnsi="Cambria Math"/>
          </w:rPr>
          <m:t>s</m:t>
        </m:r>
      </m:oMath>
      <w:r w:rsidR="0058554F">
        <w:t xml:space="preserve"> in the concept </w:t>
      </w:r>
      <m:oMath>
        <m:r>
          <w:rPr>
            <w:rFonts w:ascii="Cambria Math" w:hAnsi="Cambria Math"/>
          </w:rPr>
          <m:t>c</m:t>
        </m:r>
      </m:oMath>
      <w:r w:rsidR="0058554F">
        <w:t xml:space="preserve"> at time </w:t>
      </w:r>
      <m:oMath>
        <m:r>
          <w:rPr>
            <w:rFonts w:ascii="Cambria Math" w:hAnsi="Cambria Math"/>
          </w:rPr>
          <m:t>t</m:t>
        </m:r>
      </m:oMath>
      <w:r w:rsidR="0058554F">
        <w:t xml:space="preserve"> from a point </w:t>
      </w:r>
      <m:oMath>
        <m:r>
          <w:rPr>
            <w:rFonts w:ascii="Cambria Math" w:hAnsi="Cambria Math"/>
          </w:rPr>
          <m:t>p</m:t>
        </m:r>
      </m:oMath>
      <w:r w:rsidR="00D60C6B">
        <w:t xml:space="preserve"> and reference distance, </w:t>
      </w:r>
      <m:oMath>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ref</m:t>
            </m:r>
          </m:sub>
        </m:sSub>
      </m:oMath>
      <w:r w:rsidR="00D60C6B" w:rsidRPr="00D60C6B">
        <w:t>.</w:t>
      </w:r>
      <w:r w:rsidR="003731F5">
        <w:t xml:space="preserve"> This </w:t>
      </w:r>
      <w:r w:rsidR="00571DBD">
        <w:t>mean</w:t>
      </w:r>
      <w:r w:rsidR="003731F5">
        <w:t>s</w:t>
      </w:r>
      <w:r w:rsidR="00571DBD">
        <w:t xml:space="preserve"> that intensit</w:t>
      </w:r>
      <w:r w:rsidR="003731F5">
        <w:t>y</w:t>
      </w:r>
      <w:r w:rsidR="00571DBD">
        <w:t xml:space="preserve"> of all sound sources would be scaled as they were all at this </w:t>
      </w:r>
      <w:r w:rsidR="005C5E4C">
        <w:t>reference distance</w:t>
      </w:r>
      <w:r w:rsidR="00571DBD">
        <w:t xml:space="preserve">. </w:t>
      </w:r>
      <w:r w:rsidR="00BB01A9">
        <w:t>For example, the l</w:t>
      </w:r>
      <w:r w:rsidR="005C5E4C">
        <w:t xml:space="preserve">owest </w:t>
      </w:r>
      <w:r w:rsidR="00BB01A9">
        <w:t xml:space="preserve">available </w:t>
      </w:r>
      <w:r w:rsidR="005C5E4C">
        <w:t xml:space="preserve">flight level could </w:t>
      </w:r>
      <w:r w:rsidR="005C5E4C">
        <w:lastRenderedPageBreak/>
        <w:t>be selected as the reference distance</w:t>
      </w:r>
      <w:r w:rsidR="00F46028">
        <w:t>.</w:t>
      </w:r>
      <w:r w:rsidR="005C5E4C">
        <w:t xml:space="preserve"> </w:t>
      </w:r>
      <w:r w:rsidR="009947DE">
        <w:t xml:space="preserve">Also remark that there is no intensity at the source </w:t>
      </w:r>
      <w:r w:rsidR="00FD2FBF">
        <w:t>in the formula</w:t>
      </w:r>
      <w:r w:rsidR="00B84322">
        <w:t>. S</w:t>
      </w:r>
      <w:r w:rsidR="004D0668">
        <w:t>ince</w:t>
      </w:r>
      <w:r w:rsidR="00623D5B">
        <w:t xml:space="preserve"> we don’t have</w:t>
      </w:r>
      <w:r w:rsidR="00CA1948">
        <w:t xml:space="preserve"> </w:t>
      </w:r>
      <w:r w:rsidR="00623D5B">
        <w:t>accurate noise models</w:t>
      </w:r>
      <w:r w:rsidR="00B84322">
        <w:t xml:space="preserve"> for the future vehicles, </w:t>
      </w:r>
      <w:r w:rsidR="004D0668">
        <w:t>this parameter is not known</w:t>
      </w:r>
      <w:r w:rsidR="00FD2FBF">
        <w:t xml:space="preserve">. </w:t>
      </w:r>
      <w:r w:rsidR="00B84322">
        <w:t>However</w:t>
      </w:r>
      <w:r w:rsidR="00034897">
        <w:t xml:space="preserve">, </w:t>
      </w:r>
      <w:r w:rsidR="00F46028">
        <w:t>the result</w:t>
      </w:r>
      <w:r w:rsidR="00034897">
        <w:t xml:space="preserve"> would be simply scaled (multiplied) </w:t>
      </w:r>
      <w:r w:rsidR="00BD281C">
        <w:t xml:space="preserve">with the intensity if known. </w:t>
      </w:r>
    </w:p>
    <w:p w14:paraId="0250E634" w14:textId="1ECA58F1" w:rsidR="00C92828" w:rsidRDefault="00C92828" w:rsidP="00C4405F">
      <w:pPr>
        <w:pStyle w:val="BodyText"/>
        <w:spacing w:line="256" w:lineRule="auto"/>
        <w:jc w:val="left"/>
      </w:pPr>
      <w:r>
        <w:t xml:space="preserve">The </w:t>
      </w:r>
      <w:r w:rsidR="001F5957">
        <w:t>equivalent noise level</w:t>
      </w:r>
      <w:r w:rsidR="006E3382">
        <w:t xml:space="preserve">, </w:t>
      </w:r>
      <m:oMath>
        <m:sSub>
          <m:sSubPr>
            <m:ctrlPr>
              <w:rPr>
                <w:rFonts w:ascii="Cambria Math" w:hAnsi="Cambria Math"/>
                <w:i/>
              </w:rPr>
            </m:ctrlPr>
          </m:sSubPr>
          <m:e>
            <m:r>
              <w:rPr>
                <w:rFonts w:ascii="Cambria Math" w:hAnsi="Cambria Math"/>
              </w:rPr>
              <m:t>L</m:t>
            </m:r>
          </m:e>
          <m:sub>
            <m:r>
              <w:rPr>
                <w:rFonts w:ascii="Cambria Math" w:hAnsi="Cambria Math"/>
              </w:rPr>
              <m:t>scp</m:t>
            </m:r>
          </m:sub>
        </m:sSub>
      </m:oMath>
      <w:r w:rsidR="006E3382">
        <w:t xml:space="preserve">, </w:t>
      </w:r>
      <w:r w:rsidR="001F5957">
        <w:t xml:space="preserve"> </w:t>
      </w:r>
      <w:r w:rsidR="00F55915">
        <w:t xml:space="preserve">for </w:t>
      </w:r>
      <w:r w:rsidR="001F5957">
        <w:t xml:space="preserve">a given concept </w:t>
      </w:r>
      <m:oMath>
        <m:r>
          <w:rPr>
            <w:rFonts w:ascii="Cambria Math" w:hAnsi="Cambria Math"/>
          </w:rPr>
          <m:t>c</m:t>
        </m:r>
      </m:oMath>
      <w:r w:rsidR="001F5957">
        <w:t xml:space="preserve">, scenario </w:t>
      </w:r>
      <m:oMath>
        <m:r>
          <w:rPr>
            <w:rFonts w:ascii="Cambria Math" w:hAnsi="Cambria Math"/>
          </w:rPr>
          <m:t>s</m:t>
        </m:r>
      </m:oMath>
      <w:r w:rsidR="001F5957">
        <w:t xml:space="preserve">, </w:t>
      </w:r>
      <w:r w:rsidR="00F55915">
        <w:t xml:space="preserve">and a </w:t>
      </w:r>
      <w:r w:rsidR="001F5957">
        <w:t xml:space="preserve">point </w:t>
      </w:r>
      <m:oMath>
        <m:r>
          <w:rPr>
            <w:rFonts w:ascii="Cambria Math" w:hAnsi="Cambria Math"/>
          </w:rPr>
          <m:t>p</m:t>
        </m:r>
      </m:oMath>
      <w:r w:rsidR="001F5957">
        <w:t xml:space="preserve"> in the city area</w:t>
      </w:r>
      <w:r w:rsidR="00F55915">
        <w:t xml:space="preserve"> could be</w:t>
      </w:r>
      <w:r w:rsidR="003F4262">
        <w:t xml:space="preserve"> then</w:t>
      </w:r>
      <w:r w:rsidR="00F55915">
        <w:t xml:space="preserve"> </w:t>
      </w:r>
      <w:r w:rsidR="002E5304">
        <w:t xml:space="preserve">computed by </w:t>
      </w:r>
      <w:r w:rsidR="00F55915">
        <w:t>aggregat</w:t>
      </w:r>
      <w:r w:rsidR="002E5304">
        <w:t xml:space="preserve">ing </w:t>
      </w:r>
      <m:oMath>
        <m:sSub>
          <m:sSubPr>
            <m:ctrlPr>
              <w:rPr>
                <w:rFonts w:ascii="Cambria Math" w:hAnsi="Cambria Math"/>
                <w:i/>
              </w:rPr>
            </m:ctrlPr>
          </m:sSubPr>
          <m:e>
            <m:r>
              <w:rPr>
                <w:rFonts w:ascii="Cambria Math" w:hAnsi="Cambria Math"/>
              </w:rPr>
              <m:t>I</m:t>
            </m:r>
          </m:e>
          <m:sub>
            <m:r>
              <w:rPr>
                <w:rFonts w:ascii="Cambria Math" w:hAnsi="Cambria Math"/>
              </w:rPr>
              <m:t>scpt</m:t>
            </m:r>
          </m:sub>
        </m:sSub>
      </m:oMath>
      <w:r w:rsidR="002E5304">
        <w:t xml:space="preserve"> over time</w:t>
      </w:r>
      <w:r w:rsidR="00F55915">
        <w:t>:</w:t>
      </w:r>
    </w:p>
    <w:p w14:paraId="142E3364" w14:textId="59429346" w:rsidR="001E66AF" w:rsidRPr="00B53CDD" w:rsidRDefault="00086224" w:rsidP="001E66AF">
      <w:pPr>
        <w:pStyle w:val="BodyText"/>
        <w:spacing w:line="256" w:lineRule="auto"/>
        <w:jc w:val="left"/>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scp</m:t>
              </m:r>
            </m:sub>
          </m:sSub>
          <m:r>
            <w:ins w:id="473" w:author="Ricky Martin" w:date="2021-11-29T16:31:00Z">
              <w:rPr>
                <w:rFonts w:ascii="Cambria Math" w:hAnsi="Cambria Math"/>
              </w:rPr>
              <m:t>=10∙</m:t>
            </w:ins>
          </m:r>
          <m:func>
            <m:funcPr>
              <m:ctrlPr>
                <w:ins w:id="474" w:author="Ricky Martin" w:date="2021-11-29T16:31:00Z">
                  <w:rPr>
                    <w:rFonts w:ascii="Cambria Math" w:hAnsi="Cambria Math"/>
                  </w:rPr>
                </w:ins>
              </m:ctrlPr>
            </m:funcPr>
            <m:fName>
              <m:r>
                <w:ins w:id="475" w:author="Ricky Martin" w:date="2021-11-29T16:31:00Z">
                  <m:rPr>
                    <m:sty m:val="p"/>
                  </m:rPr>
                  <w:rPr>
                    <w:rFonts w:ascii="Cambria Math" w:hAnsi="Cambria Math"/>
                  </w:rPr>
                  <m:t>log</m:t>
                </w:ins>
              </m:r>
            </m:fName>
            <m:e>
              <m:f>
                <m:fPr>
                  <m:ctrlPr>
                    <w:ins w:id="476" w:author="Ricky Martin" w:date="2021-11-29T16:31:00Z">
                      <w:rPr>
                        <w:rFonts w:ascii="Cambria Math" w:hAnsi="Cambria Math"/>
                      </w:rPr>
                    </w:ins>
                  </m:ctrlPr>
                </m:fPr>
                <m:num>
                  <m:nary>
                    <m:naryPr>
                      <m:limLoc m:val="undOvr"/>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I</m:t>
                          </m:r>
                        </m:e>
                        <m:sub>
                          <m:r>
                            <w:rPr>
                              <w:rFonts w:ascii="Cambria Math" w:hAnsi="Cambria Math"/>
                            </w:rPr>
                            <m:t>scpt</m:t>
                          </m:r>
                        </m:sub>
                      </m:sSub>
                      <m:r>
                        <w:rPr>
                          <w:rFonts w:ascii="Cambria Math" w:hAnsi="Cambria Math"/>
                        </w:rPr>
                        <m:t>dt</m:t>
                      </m:r>
                    </m:e>
                  </m:nary>
                </m:num>
                <m:den>
                  <m:nary>
                    <m:naryPr>
                      <m:limLoc m:val="undOvr"/>
                      <m:ctrlPr>
                        <w:rPr>
                          <w:rFonts w:ascii="Cambria Math" w:hAnsi="Cambria Math"/>
                          <w:i/>
                        </w:rPr>
                      </m:ctrlPr>
                    </m:naryPr>
                    <m:sub>
                      <m:r>
                        <w:rPr>
                          <w:rFonts w:ascii="Cambria Math" w:hAnsi="Cambria Math"/>
                        </w:rPr>
                        <m:t>t</m:t>
                      </m:r>
                    </m:sub>
                    <m:sup/>
                    <m:e>
                      <m:r>
                        <w:rPr>
                          <w:rFonts w:ascii="Cambria Math" w:hAnsi="Cambria Math"/>
                        </w:rPr>
                        <m:t>dt</m:t>
                      </m:r>
                    </m:e>
                  </m:nary>
                </m:den>
              </m:f>
            </m:e>
          </m:func>
        </m:oMath>
      </m:oMathPara>
    </w:p>
    <w:p w14:paraId="5DB2104A" w14:textId="1472FFAD" w:rsidR="001E66AF" w:rsidRPr="00D60C6B" w:rsidRDefault="007F7D29" w:rsidP="00C4405F">
      <w:pPr>
        <w:pStyle w:val="BodyText"/>
        <w:spacing w:line="256" w:lineRule="auto"/>
        <w:jc w:val="left"/>
        <w:rPr>
          <w:ins w:id="477" w:author="Ricky Martin" w:date="2021-11-29T16:31:00Z"/>
        </w:rPr>
      </w:pPr>
      <w:r>
        <w:t xml:space="preserve">The integral could be numerical approximate </w:t>
      </w:r>
      <w:r w:rsidR="00F5217C">
        <w:t xml:space="preserve">if time is </w:t>
      </w:r>
      <w:r w:rsidR="00E20094">
        <w:t>discretiz</w:t>
      </w:r>
      <w:r w:rsidR="00F5217C">
        <w:t>ed</w:t>
      </w:r>
      <w:r w:rsidR="00E20094">
        <w:t xml:space="preserve">, as a simple </w:t>
      </w:r>
      <w:r w:rsidR="00F12536">
        <w:t xml:space="preserve">weighted </w:t>
      </w:r>
      <w:r w:rsidR="00E20094">
        <w:t xml:space="preserve">time average </w:t>
      </w:r>
      <w:r w:rsidR="00F12536">
        <w:t xml:space="preserve">of the </w:t>
      </w:r>
      <w:r w:rsidR="004817AB">
        <w:t>time</w:t>
      </w:r>
      <w:r w:rsidR="00E96669">
        <w:t>-</w:t>
      </w:r>
      <w:r w:rsidR="004817AB">
        <w:t xml:space="preserve">period sound </w:t>
      </w:r>
      <w:r w:rsidR="001263CD">
        <w:t xml:space="preserve">intensities </w:t>
      </w:r>
      <m:oMath>
        <m:sSub>
          <m:sSubPr>
            <m:ctrlPr>
              <w:rPr>
                <w:rFonts w:ascii="Cambria Math" w:hAnsi="Cambria Math"/>
                <w:i/>
              </w:rPr>
            </m:ctrlPr>
          </m:sSubPr>
          <m:e>
            <m:r>
              <w:rPr>
                <w:rFonts w:ascii="Cambria Math" w:hAnsi="Cambria Math"/>
              </w:rPr>
              <m:t>I</m:t>
            </m:r>
          </m:e>
          <m:sub>
            <m:r>
              <w:rPr>
                <w:rFonts w:ascii="Cambria Math" w:hAnsi="Cambria Math"/>
              </w:rPr>
              <m:t>scpt</m:t>
            </m:r>
          </m:sub>
        </m:sSub>
      </m:oMath>
      <w:r w:rsidR="007A3843">
        <w:t>.</w:t>
      </w:r>
      <w:r w:rsidR="00E96669">
        <w:t xml:space="preserve"> The indicator unit is </w:t>
      </w:r>
      <w:proofErr w:type="spellStart"/>
      <w:r w:rsidR="00E96669">
        <w:t>dB.</w:t>
      </w:r>
      <w:proofErr w:type="spellEnd"/>
    </w:p>
    <w:p w14:paraId="211341E9" w14:textId="1D3F1C2F" w:rsidR="00C4405F" w:rsidRDefault="002156E1" w:rsidP="00B43663">
      <w:pPr>
        <w:pStyle w:val="BodyText"/>
        <w:spacing w:line="256" w:lineRule="auto"/>
      </w:pPr>
      <w:r>
        <w:t>Similarly,</w:t>
      </w:r>
      <w:r w:rsidR="001C7ED0">
        <w:t xml:space="preserve"> </w:t>
      </w:r>
      <w:r w:rsidR="00546A31">
        <w:t xml:space="preserve">the </w:t>
      </w:r>
      <w:r w:rsidR="00F26076">
        <w:t xml:space="preserve">city surface </w:t>
      </w:r>
      <w:r w:rsidR="001C7ED0">
        <w:t>would be discretized as well</w:t>
      </w:r>
      <w:r>
        <w:t>. T</w:t>
      </w:r>
      <w:r w:rsidR="004C024A">
        <w:t>his way for every concept and scenario</w:t>
      </w:r>
      <w:r w:rsidR="00C22C43">
        <w:t xml:space="preserve">, </w:t>
      </w:r>
      <w:r w:rsidR="005C7060">
        <w:t xml:space="preserve">a </w:t>
      </w:r>
      <w:r w:rsidR="001854C0">
        <w:t>matrix</w:t>
      </w:r>
      <w:r w:rsidR="005C7060">
        <w:t xml:space="preserve"> (</w:t>
      </w:r>
      <w:r w:rsidR="00546A31">
        <w:t xml:space="preserve">of two dimensions for </w:t>
      </w:r>
      <w:r w:rsidR="005C7060">
        <w:t>latitude and longitude</w:t>
      </w:r>
      <w:r w:rsidR="006B54D0">
        <w:t>)</w:t>
      </w:r>
      <w:r w:rsidR="001854C0">
        <w:t xml:space="preserve"> of equivalent noise level, </w:t>
      </w:r>
      <m:oMath>
        <m:sSub>
          <m:sSubPr>
            <m:ctrlPr>
              <w:rPr>
                <w:rFonts w:ascii="Cambria Math" w:hAnsi="Cambria Math"/>
                <w:i/>
              </w:rPr>
            </m:ctrlPr>
          </m:sSubPr>
          <m:e>
            <m:r>
              <w:rPr>
                <w:rFonts w:ascii="Cambria Math" w:hAnsi="Cambria Math"/>
              </w:rPr>
              <m:t>L</m:t>
            </m:r>
          </m:e>
          <m:sub>
            <m:r>
              <w:rPr>
                <w:rFonts w:ascii="Cambria Math" w:hAnsi="Cambria Math"/>
              </w:rPr>
              <m:t>scp</m:t>
            </m:r>
          </m:sub>
        </m:sSub>
      </m:oMath>
      <w:r w:rsidR="001854C0">
        <w:t>, for all surface points in the city</w:t>
      </w:r>
      <w:r w:rsidR="00C22C43">
        <w:t xml:space="preserve"> would be computed</w:t>
      </w:r>
      <w:r w:rsidR="001854C0">
        <w:t xml:space="preserve">. </w:t>
      </w:r>
      <w:r w:rsidR="00BA58E3">
        <w:t>These values could be used for the statistical comparison of the concept</w:t>
      </w:r>
      <w:r w:rsidR="00007ACD">
        <w:t>s</w:t>
      </w:r>
      <w:r w:rsidR="00BA58E3">
        <w:t xml:space="preserve"> </w:t>
      </w:r>
      <w:r w:rsidR="005C0C09">
        <w:t>using average, max</w:t>
      </w:r>
      <w:r w:rsidR="00C22C43">
        <w:t>imum</w:t>
      </w:r>
      <w:r w:rsidR="00F73BF3">
        <w:t>, IQR of</w:t>
      </w:r>
      <w:r w:rsidR="005C0C09">
        <w:t xml:space="preserve"> equivalent noise level produce by the concept</w:t>
      </w:r>
      <w:r w:rsidR="00007ACD">
        <w:t xml:space="preserve">. Using </w:t>
      </w:r>
      <w:r w:rsidR="0060014F">
        <w:t>different matrix norm</w:t>
      </w:r>
      <w:r w:rsidR="00F73BF3">
        <w:t>,</w:t>
      </w:r>
      <w:r w:rsidR="0060014F">
        <w:t xml:space="preserve"> </w:t>
      </w:r>
      <w:r w:rsidR="004E3E2E">
        <w:t>as a measure of the distance between the matri</w:t>
      </w:r>
      <w:r w:rsidR="00F73BF3">
        <w:t>ces,</w:t>
      </w:r>
      <w:r w:rsidR="008F4F78">
        <w:t xml:space="preserve"> the </w:t>
      </w:r>
      <m:oMath>
        <m:sSub>
          <m:sSubPr>
            <m:ctrlPr>
              <w:rPr>
                <w:rFonts w:ascii="Cambria Math" w:hAnsi="Cambria Math"/>
                <w:i/>
              </w:rPr>
            </m:ctrlPr>
          </m:sSubPr>
          <m:e>
            <m:r>
              <w:rPr>
                <w:rFonts w:ascii="Cambria Math" w:hAnsi="Cambria Math"/>
              </w:rPr>
              <m:t>L</m:t>
            </m:r>
          </m:e>
          <m:sub>
            <m:r>
              <w:rPr>
                <w:rFonts w:ascii="Cambria Math" w:hAnsi="Cambria Math"/>
              </w:rPr>
              <m:t>scp</m:t>
            </m:r>
          </m:sub>
        </m:sSub>
      </m:oMath>
      <w:r w:rsidR="004E3E2E">
        <w:t xml:space="preserve"> </w:t>
      </w:r>
      <w:r w:rsidR="008F4F78">
        <w:t xml:space="preserve">could be aggregated into </w:t>
      </w:r>
      <w:r w:rsidR="00226D2B">
        <w:t xml:space="preserve">a single </w:t>
      </w:r>
      <w:r w:rsidR="004E3E2E">
        <w:t>indicator</w:t>
      </w:r>
      <w:r w:rsidR="00226D2B">
        <w:t>.</w:t>
      </w:r>
      <w:r w:rsidR="004E3E2E">
        <w:t xml:space="preserve"> </w:t>
      </w:r>
    </w:p>
    <w:p w14:paraId="392F5633" w14:textId="45C145A2" w:rsidR="00071BCB" w:rsidRPr="0019567E" w:rsidRDefault="003F5393" w:rsidP="00B01265">
      <w:pPr>
        <w:pStyle w:val="BodyText"/>
        <w:spacing w:line="256" w:lineRule="auto"/>
      </w:pPr>
      <w:r>
        <w:t xml:space="preserve">The indicator, however, consider numerous </w:t>
      </w:r>
      <w:proofErr w:type="gramStart"/>
      <w:r>
        <w:t>hypothesis</w:t>
      </w:r>
      <w:proofErr w:type="gramEnd"/>
      <w:r>
        <w:t xml:space="preserve">. </w:t>
      </w:r>
      <w:ins w:id="478" w:author="Ricky Martin" w:date="2021-11-29T16:31:00Z">
        <w:r w:rsidR="00B43663">
          <w:t>In the real world, the inverse square law is always an idealization because it assumes exactly equal sound intensity propagation in all directions, neglecting air temperature, humidity, and any sound reflection and barriers in the sound field.</w:t>
        </w:r>
      </w:ins>
      <w:r w:rsidR="00B01265">
        <w:t xml:space="preserve"> </w:t>
      </w:r>
      <w:ins w:id="479" w:author="Ricky Martin" w:date="2021-11-29T16:31:00Z">
        <w:r w:rsidR="00B43663">
          <w:t xml:space="preserve">We </w:t>
        </w:r>
      </w:ins>
      <w:r w:rsidR="009046DD">
        <w:t>also</w:t>
      </w:r>
      <w:ins w:id="480" w:author="Ricky Martin" w:date="2021-11-29T16:31:00Z">
        <w:r w:rsidR="00B43663">
          <w:t xml:space="preserve"> assume that all noise sources have equal power, that </w:t>
        </w:r>
      </w:ins>
      <w:r w:rsidR="009046DD">
        <w:t xml:space="preserve">further </w:t>
      </w:r>
      <w:ins w:id="481" w:author="Ricky Martin" w:date="2021-11-29T16:31:00Z">
        <w:r w:rsidR="00B43663">
          <w:t>doesn’t depend on drone type, neither engine operation mode (climbing, cruising…)</w:t>
        </w:r>
      </w:ins>
      <w:r w:rsidR="00CF086E">
        <w:t>. Finally, considering that building</w:t>
      </w:r>
      <w:r w:rsidR="00C06947">
        <w:t>s</w:t>
      </w:r>
      <w:r w:rsidR="00CF086E">
        <w:t xml:space="preserve"> </w:t>
      </w:r>
      <w:r w:rsidR="00C06947">
        <w:t xml:space="preserve">would represent barriers for the spherical noise wave propagation, it </w:t>
      </w:r>
      <w:r w:rsidR="00A429B4">
        <w:t>is considered</w:t>
      </w:r>
      <w:r w:rsidR="00B43663">
        <w:t xml:space="preserve"> </w:t>
      </w:r>
      <w:ins w:id="482" w:author="Ricky Martin" w:date="2021-11-29T16:31:00Z">
        <w:r w:rsidR="00B43663">
          <w:t>that noise sources only effect the surface that is located vertical below the trajectories i.e., sound intensity is propagated only vertically.</w:t>
        </w:r>
      </w:ins>
    </w:p>
    <w:p w14:paraId="7F07A8B1" w14:textId="5B5BF46A" w:rsidR="0FBDC13C" w:rsidRPr="0019567E" w:rsidRDefault="09C0F0F1" w:rsidP="002D0916">
      <w:pPr>
        <w:pStyle w:val="Heading3"/>
      </w:pPr>
      <w:r>
        <w:t>ENV-</w:t>
      </w:r>
      <w:r w:rsidR="00D3289D">
        <w:t>4</w:t>
      </w:r>
      <w:r>
        <w:t>: Altitude dispersion</w:t>
      </w:r>
    </w:p>
    <w:p w14:paraId="74FC632C" w14:textId="3A175099" w:rsidR="00256A64" w:rsidRDefault="00256A64" w:rsidP="22478528">
      <w:pPr>
        <w:pStyle w:val="BodyText"/>
        <w:spacing w:line="259" w:lineRule="auto"/>
      </w:pPr>
      <w:r>
        <w:t xml:space="preserve">The second noise indicator, </w:t>
      </w:r>
      <w:r w:rsidR="09C0F0F1">
        <w:t>ENV-</w:t>
      </w:r>
      <w:r w:rsidR="00D3289D">
        <w:t>4</w:t>
      </w:r>
      <w:r w:rsidR="09C0F0F1">
        <w:t xml:space="preserve">: </w:t>
      </w:r>
      <w:r w:rsidR="154BF37C">
        <w:t>Altitude dispersion</w:t>
      </w:r>
      <w:r>
        <w:t xml:space="preserve">, is based on the hypothesis that dispersing the noise </w:t>
      </w:r>
      <w:r w:rsidR="00AF39FC">
        <w:t>events</w:t>
      </w:r>
      <w:r>
        <w:t xml:space="preserve"> would reduce the noise picks, and hence reduce the </w:t>
      </w:r>
      <w:r w:rsidR="00AF39FC">
        <w:t>a</w:t>
      </w:r>
      <w:r>
        <w:t>ffected population with the noise greater than a given limit.</w:t>
      </w:r>
    </w:p>
    <w:p w14:paraId="7A35A1BC" w14:textId="5ED7F4DD" w:rsidR="00256A64" w:rsidRDefault="00256A64" w:rsidP="22478528">
      <w:pPr>
        <w:pStyle w:val="BodyText"/>
        <w:spacing w:line="259" w:lineRule="auto"/>
      </w:pPr>
      <w:r>
        <w:t>The ENV-</w:t>
      </w:r>
      <w:r w:rsidR="00D3289D">
        <w:t>4</w:t>
      </w:r>
      <w:r>
        <w:t xml:space="preserve"> indicator is </w:t>
      </w:r>
      <w:r w:rsidR="154BF37C">
        <w:t xml:space="preserve">calculated as </w:t>
      </w:r>
      <w:r w:rsidR="00FC3B6C">
        <w:t>the</w:t>
      </w:r>
      <w:r w:rsidR="154BF37C">
        <w:t xml:space="preserve"> difference between maximum and minimum length flown at a flight level divided by average length </w:t>
      </w:r>
      <w:r>
        <w:t xml:space="preserve">flown at </w:t>
      </w:r>
      <w:r w:rsidR="005D6845">
        <w:t xml:space="preserve">that </w:t>
      </w:r>
      <w:r w:rsidR="154BF37C">
        <w:t>level</w:t>
      </w:r>
      <w:r w:rsidR="00D4599E">
        <w:t>,</w:t>
      </w:r>
      <w:r>
        <w:t xml:space="preserve"> as follows:</w:t>
      </w:r>
    </w:p>
    <w:p w14:paraId="53BD3255" w14:textId="56B9362D" w:rsidR="00256A64" w:rsidRPr="00880FAD" w:rsidRDefault="00086224" w:rsidP="00256A64">
      <w:pPr>
        <w:pStyle w:val="BodyText"/>
        <w:rPr>
          <w:lang w:val="fr-FR"/>
        </w:rPr>
      </w:pPr>
      <m:oMathPara>
        <m:oMathParaPr>
          <m:jc m:val="left"/>
        </m:oMathParaPr>
        <m:oMath>
          <m:sSub>
            <m:sSubPr>
              <m:ctrlPr>
                <w:rPr>
                  <w:rFonts w:ascii="Cambria Math" w:hAnsi="Cambria Math"/>
                  <w:i/>
                </w:rPr>
              </m:ctrlPr>
            </m:sSubPr>
            <m:e>
              <m:r>
                <m:rPr>
                  <m:nor/>
                </m:rPr>
                <w:rPr>
                  <w:rFonts w:ascii="Cambria Math" w:hAnsi="Cambria Math"/>
                  <w:lang w:val="fr-FR"/>
                </w:rPr>
                <m:t>ENV-4</m:t>
              </m:r>
            </m:e>
            <m:sub>
              <m:r>
                <w:rPr>
                  <w:rFonts w:ascii="Cambria Math" w:hAnsi="Cambria Math"/>
                </w:rPr>
                <m:t>sc</m:t>
              </m:r>
            </m:sub>
          </m:sSub>
          <m:r>
            <w:rPr>
              <w:rFonts w:ascii="Cambria Math" w:hAnsi="Cambria Math"/>
              <w:lang w:val="fr-FR"/>
            </w:rPr>
            <m:t>=</m:t>
          </m:r>
          <m:f>
            <m:fPr>
              <m:ctrlPr>
                <w:rPr>
                  <w:rFonts w:ascii="Cambria Math" w:hAnsi="Cambria Math"/>
                  <w:i/>
                  <w:lang w:val="fr-FR"/>
                </w:rPr>
              </m:ctrlPr>
            </m:fPr>
            <m:num>
              <m:func>
                <m:funcPr>
                  <m:ctrlPr>
                    <w:rPr>
                      <w:rFonts w:ascii="Cambria Math" w:hAnsi="Cambria Math"/>
                      <w:i/>
                      <w:lang w:val="fr-FR"/>
                    </w:rPr>
                  </m:ctrlPr>
                </m:funcPr>
                <m:fName>
                  <m:limLow>
                    <m:limLowPr>
                      <m:ctrlPr>
                        <w:rPr>
                          <w:rFonts w:ascii="Cambria Math" w:hAnsi="Cambria Math"/>
                          <w:i/>
                          <w:lang w:val="fr-FR"/>
                        </w:rPr>
                      </m:ctrlPr>
                    </m:limLowPr>
                    <m:e>
                      <m:r>
                        <m:rPr>
                          <m:sty m:val="p"/>
                        </m:rPr>
                        <w:rPr>
                          <w:rFonts w:ascii="Cambria Math" w:hAnsi="Cambria Math"/>
                          <w:lang w:val="fr-FR"/>
                        </w:rPr>
                        <m:t>max</m:t>
                      </m:r>
                    </m:e>
                    <m:lim>
                      <m:r>
                        <w:rPr>
                          <w:rFonts w:ascii="Cambria Math" w:hAnsi="Cambria Math"/>
                          <w:lang w:val="fr-FR"/>
                        </w:rPr>
                        <m:t>a∈A</m:t>
                      </m:r>
                    </m:lim>
                  </m:limLow>
                </m:fName>
                <m:e>
                  <m:sSub>
                    <m:sSubPr>
                      <m:ctrlPr>
                        <w:rPr>
                          <w:rFonts w:ascii="Cambria Math" w:hAnsi="Cambria Math"/>
                          <w:i/>
                          <w:lang w:val="fr-FR"/>
                        </w:rPr>
                      </m:ctrlPr>
                    </m:sSubPr>
                    <m:e>
                      <m:r>
                        <w:rPr>
                          <w:rFonts w:ascii="Cambria Math" w:hAnsi="Cambria Math"/>
                          <w:lang w:val="fr-FR"/>
                        </w:rPr>
                        <m:t>l</m:t>
                      </m:r>
                    </m:e>
                    <m:sub>
                      <m:r>
                        <w:rPr>
                          <w:rFonts w:ascii="Cambria Math" w:hAnsi="Cambria Math"/>
                          <w:lang w:val="fr-FR"/>
                        </w:rPr>
                        <m:t>a</m:t>
                      </m:r>
                    </m:sub>
                  </m:sSub>
                </m:e>
              </m:func>
              <m:r>
                <w:rPr>
                  <w:rFonts w:ascii="Cambria Math" w:hAnsi="Cambria Math"/>
                  <w:lang w:val="fr-FR"/>
                </w:rPr>
                <m:t>-</m:t>
              </m:r>
              <m:func>
                <m:funcPr>
                  <m:ctrlPr>
                    <w:rPr>
                      <w:rFonts w:ascii="Cambria Math" w:hAnsi="Cambria Math"/>
                      <w:i/>
                      <w:lang w:val="fr-FR"/>
                    </w:rPr>
                  </m:ctrlPr>
                </m:funcPr>
                <m:fName>
                  <m:limLow>
                    <m:limLowPr>
                      <m:ctrlPr>
                        <w:rPr>
                          <w:rFonts w:ascii="Cambria Math" w:hAnsi="Cambria Math"/>
                          <w:i/>
                          <w:lang w:val="fr-FR"/>
                        </w:rPr>
                      </m:ctrlPr>
                    </m:limLowPr>
                    <m:e>
                      <m:r>
                        <m:rPr>
                          <m:sty m:val="p"/>
                        </m:rPr>
                        <w:rPr>
                          <w:rFonts w:ascii="Cambria Math" w:hAnsi="Cambria Math"/>
                          <w:lang w:val="fr-FR"/>
                        </w:rPr>
                        <m:t>min</m:t>
                      </m:r>
                    </m:e>
                    <m:lim>
                      <m:r>
                        <w:rPr>
                          <w:rFonts w:ascii="Cambria Math" w:hAnsi="Cambria Math"/>
                          <w:lang w:val="fr-FR"/>
                        </w:rPr>
                        <m:t>a∈A</m:t>
                      </m:r>
                    </m:lim>
                  </m:limLow>
                </m:fName>
                <m:e>
                  <m:sSub>
                    <m:sSubPr>
                      <m:ctrlPr>
                        <w:rPr>
                          <w:rFonts w:ascii="Cambria Math" w:hAnsi="Cambria Math"/>
                          <w:i/>
                          <w:lang w:val="fr-FR"/>
                        </w:rPr>
                      </m:ctrlPr>
                    </m:sSubPr>
                    <m:e>
                      <m:r>
                        <w:rPr>
                          <w:rFonts w:ascii="Cambria Math" w:hAnsi="Cambria Math"/>
                          <w:lang w:val="fr-FR"/>
                        </w:rPr>
                        <m:t>l</m:t>
                      </m:r>
                    </m:e>
                    <m:sub>
                      <m:r>
                        <w:rPr>
                          <w:rFonts w:ascii="Cambria Math" w:hAnsi="Cambria Math"/>
                          <w:lang w:val="fr-FR"/>
                        </w:rPr>
                        <m:t>a</m:t>
                      </m:r>
                    </m:sub>
                  </m:sSub>
                </m:e>
              </m:func>
            </m:num>
            <m:den>
              <m:f>
                <m:fPr>
                  <m:type m:val="skw"/>
                  <m:ctrlPr>
                    <w:rPr>
                      <w:rFonts w:ascii="Cambria Math" w:hAnsi="Cambria Math"/>
                      <w:i/>
                      <w:lang w:val="fr-FR"/>
                    </w:rPr>
                  </m:ctrlPr>
                </m:fPr>
                <m:num>
                  <m:r>
                    <w:rPr>
                      <w:rFonts w:ascii="Cambria Math" w:hAnsi="Cambria Math"/>
                      <w:lang w:val="fr-FR"/>
                    </w:rPr>
                    <m:t>1</m:t>
                  </m:r>
                </m:num>
                <m:den>
                  <m:d>
                    <m:dPr>
                      <m:begChr m:val="|"/>
                      <m:endChr m:val="|"/>
                      <m:ctrlPr>
                        <w:rPr>
                          <w:rFonts w:ascii="Cambria Math" w:hAnsi="Cambria Math"/>
                          <w:i/>
                          <w:lang w:val="fr-FR"/>
                        </w:rPr>
                      </m:ctrlPr>
                    </m:dPr>
                    <m:e>
                      <m:r>
                        <w:rPr>
                          <w:rFonts w:ascii="Cambria Math" w:hAnsi="Cambria Math"/>
                          <w:lang w:val="fr-FR"/>
                        </w:rPr>
                        <m:t>A</m:t>
                      </m:r>
                    </m:e>
                  </m:d>
                </m:den>
              </m:f>
              <m:nary>
                <m:naryPr>
                  <m:chr m:val="∑"/>
                  <m:limLoc m:val="undOvr"/>
                  <m:supHide m:val="1"/>
                  <m:ctrlPr>
                    <w:rPr>
                      <w:rFonts w:ascii="Cambria Math" w:hAnsi="Cambria Math"/>
                      <w:i/>
                      <w:lang w:val="fr-FR"/>
                    </w:rPr>
                  </m:ctrlPr>
                </m:naryPr>
                <m:sub>
                  <m:r>
                    <w:rPr>
                      <w:rFonts w:ascii="Cambria Math" w:hAnsi="Cambria Math"/>
                      <w:lang w:val="fr-FR"/>
                    </w:rPr>
                    <m:t>a∈A</m:t>
                  </m:r>
                </m:sub>
                <m:sup/>
                <m:e>
                  <m:sSub>
                    <m:sSubPr>
                      <m:ctrlPr>
                        <w:rPr>
                          <w:rFonts w:ascii="Cambria Math" w:hAnsi="Cambria Math"/>
                          <w:i/>
                          <w:lang w:val="fr-FR"/>
                        </w:rPr>
                      </m:ctrlPr>
                    </m:sSubPr>
                    <m:e>
                      <m:r>
                        <w:rPr>
                          <w:rFonts w:ascii="Cambria Math" w:hAnsi="Cambria Math"/>
                          <w:lang w:val="fr-FR"/>
                        </w:rPr>
                        <m:t>l</m:t>
                      </m:r>
                    </m:e>
                    <m:sub>
                      <m:r>
                        <w:rPr>
                          <w:rFonts w:ascii="Cambria Math" w:hAnsi="Cambria Math"/>
                          <w:lang w:val="fr-FR"/>
                        </w:rPr>
                        <m:t>a</m:t>
                      </m:r>
                    </m:sub>
                  </m:sSub>
                </m:e>
              </m:nary>
            </m:den>
          </m:f>
        </m:oMath>
      </m:oMathPara>
    </w:p>
    <w:p w14:paraId="5B1D4438" w14:textId="20CD8BFF" w:rsidR="00DE6D84" w:rsidRPr="00897DDE" w:rsidRDefault="00DE6D84" w:rsidP="00256A64">
      <w:pPr>
        <w:pStyle w:val="BodyText"/>
      </w:pPr>
      <w:r w:rsidRPr="00897DDE">
        <w:t xml:space="preserve">where </w:t>
      </w:r>
      <m:oMath>
        <m:r>
          <w:rPr>
            <w:rFonts w:ascii="Cambria Math" w:hAnsi="Cambria Math"/>
            <w:lang w:val="fr-FR"/>
          </w:rPr>
          <m:t>A</m:t>
        </m:r>
      </m:oMath>
      <w:r w:rsidRPr="00897DDE">
        <w:t xml:space="preserve"> is </w:t>
      </w:r>
      <w:r w:rsidR="00AF762A">
        <w:t>the</w:t>
      </w:r>
      <w:r w:rsidRPr="00897DDE">
        <w:t xml:space="preserve"> set of flight levels and </w:t>
      </w:r>
      <m:oMath>
        <m:d>
          <m:dPr>
            <m:begChr m:val="|"/>
            <m:endChr m:val="|"/>
            <m:ctrlPr>
              <w:rPr>
                <w:rFonts w:ascii="Cambria Math" w:hAnsi="Cambria Math"/>
                <w:i/>
                <w:lang w:val="fr-FR"/>
              </w:rPr>
            </m:ctrlPr>
          </m:dPr>
          <m:e>
            <m:r>
              <w:rPr>
                <w:rFonts w:ascii="Cambria Math" w:hAnsi="Cambria Math"/>
                <w:lang w:val="fr-FR"/>
              </w:rPr>
              <m:t>A</m:t>
            </m:r>
          </m:e>
        </m:d>
      </m:oMath>
      <w:r w:rsidRPr="00897DDE">
        <w:t xml:space="preserve"> their number, </w:t>
      </w:r>
      <w:r>
        <w:t xml:space="preserve">and </w:t>
      </w:r>
      <m:oMath>
        <m:sSub>
          <m:sSubPr>
            <m:ctrlPr>
              <w:rPr>
                <w:rFonts w:ascii="Cambria Math" w:hAnsi="Cambria Math"/>
                <w:i/>
                <w:lang w:val="fr-FR"/>
              </w:rPr>
            </m:ctrlPr>
          </m:sSubPr>
          <m:e>
            <m:r>
              <w:rPr>
                <w:rFonts w:ascii="Cambria Math" w:hAnsi="Cambria Math"/>
                <w:lang w:val="fr-FR"/>
              </w:rPr>
              <m:t>l</m:t>
            </m:r>
          </m:e>
          <m:sub>
            <m:r>
              <w:rPr>
                <w:rFonts w:ascii="Cambria Math" w:hAnsi="Cambria Math"/>
                <w:lang w:val="fr-FR"/>
              </w:rPr>
              <m:t>a</m:t>
            </m:r>
          </m:sub>
        </m:sSub>
      </m:oMath>
      <w:r w:rsidRPr="00897DDE">
        <w:t xml:space="preserve"> is the </w:t>
      </w:r>
      <w:r w:rsidR="00FA21C7" w:rsidRPr="00210F1B">
        <w:t>length</w:t>
      </w:r>
      <w:r w:rsidRPr="00897DDE">
        <w:t xml:space="preserve"> flown (spent) in total by all flight intention</w:t>
      </w:r>
      <w:r w:rsidR="007B21A6">
        <w:t>s</w:t>
      </w:r>
      <w:r w:rsidRPr="00897DDE">
        <w:t xml:space="preserve"> on flight level </w:t>
      </w:r>
      <m:oMath>
        <m:r>
          <w:rPr>
            <w:rFonts w:ascii="Cambria Math" w:hAnsi="Cambria Math"/>
            <w:lang w:val="fr-FR"/>
          </w:rPr>
          <m:t>a</m:t>
        </m:r>
      </m:oMath>
      <w:r w:rsidR="00FA21C7" w:rsidRPr="00897DDE">
        <w:t>.</w:t>
      </w:r>
      <w:r w:rsidR="00FA21C7">
        <w:t xml:space="preserve"> </w:t>
      </w:r>
      <w:r w:rsidR="002B7094">
        <w:t xml:space="preserve">Since the predefined flight levels are not part of the common airspace structure, and </w:t>
      </w:r>
      <w:r w:rsidR="00FA21C7">
        <w:t xml:space="preserve">concepts </w:t>
      </w:r>
      <w:r w:rsidR="002B7094">
        <w:t>may define their own flight levels or not define them at all, to compute this indicator a unique altitude discretization would be proposed.</w:t>
      </w:r>
    </w:p>
    <w:p w14:paraId="43C0FF0B" w14:textId="7670E4B4" w:rsidR="00256A64" w:rsidRPr="00210F1B" w:rsidRDefault="00AF39FC" w:rsidP="22478528">
      <w:pPr>
        <w:pStyle w:val="BodyText"/>
        <w:spacing w:line="259" w:lineRule="auto"/>
      </w:pPr>
      <w:r>
        <w:lastRenderedPageBreak/>
        <w:t>The ENV-</w:t>
      </w:r>
      <w:r w:rsidR="00D3289D">
        <w:t>4</w:t>
      </w:r>
      <w:r>
        <w:t xml:space="preserve"> indicator is dimension-less, and i</w:t>
      </w:r>
      <w:r w:rsidR="002B7094">
        <w:t>n the perfect altitude distribution, f</w:t>
      </w:r>
      <w:r w:rsidR="00C75A73">
        <w:t>ro</w:t>
      </w:r>
      <w:r w:rsidR="002B7094">
        <w:t>m</w:t>
      </w:r>
      <w:r w:rsidR="00C75A73">
        <w:t xml:space="preserve"> a</w:t>
      </w:r>
      <w:r w:rsidR="002B7094">
        <w:t xml:space="preserve"> noise perspective, whe</w:t>
      </w:r>
      <w:r w:rsidR="007943B2">
        <w:t>n</w:t>
      </w:r>
      <w:r w:rsidR="002B7094">
        <w:t xml:space="preserve"> every flight level is equally used (i.e., flown length of every flight level is the same), the value of the ENV-3 indicator would be 0.</w:t>
      </w:r>
    </w:p>
    <w:p w14:paraId="26F66120" w14:textId="61FDA789" w:rsidR="0FBDC13C" w:rsidRPr="0019567E" w:rsidRDefault="00AF39FC" w:rsidP="22478528">
      <w:r>
        <w:t>Finally</w:t>
      </w:r>
      <w:r w:rsidR="002B7094">
        <w:t>, i</w:t>
      </w:r>
      <w:r w:rsidR="00FA21C7">
        <w:t>t should be not</w:t>
      </w:r>
      <w:r w:rsidR="002B7094">
        <w:t xml:space="preserve">ed </w:t>
      </w:r>
      <w:r w:rsidR="00FA21C7">
        <w:t>that this indicator neglect</w:t>
      </w:r>
      <w:r w:rsidR="007943B2">
        <w:t>s</w:t>
      </w:r>
      <w:r w:rsidR="00FA21C7">
        <w:t xml:space="preserve"> noise source dispersion in time, </w:t>
      </w:r>
      <w:r w:rsidR="00783DAA">
        <w:t xml:space="preserve">even though this </w:t>
      </w:r>
      <w:r w:rsidR="002B7094">
        <w:t xml:space="preserve">is an important aspect </w:t>
      </w:r>
      <w:r>
        <w:t xml:space="preserve">of </w:t>
      </w:r>
      <w:r w:rsidR="00FA21C7">
        <w:t xml:space="preserve">noise </w:t>
      </w:r>
      <w:r>
        <w:t>aggregation</w:t>
      </w:r>
      <w:r w:rsidR="00FA21C7">
        <w:t xml:space="preserve">. </w:t>
      </w:r>
    </w:p>
    <w:p w14:paraId="1100F5C9" w14:textId="5B110EDB" w:rsidR="6498AD19" w:rsidRPr="0019567E" w:rsidRDefault="6498AD19" w:rsidP="00AB547D">
      <w:pPr>
        <w:pStyle w:val="Heading2"/>
      </w:pPr>
      <w:bookmarkStart w:id="483" w:name="_Toc89241809"/>
      <w:r w:rsidRPr="0019567E">
        <w:t>Safe</w:t>
      </w:r>
      <w:r w:rsidR="5320C8F1" w:rsidRPr="0019567E">
        <w:t>ty</w:t>
      </w:r>
      <w:bookmarkEnd w:id="483"/>
    </w:p>
    <w:p w14:paraId="2E28C446" w14:textId="0B767B6F" w:rsidR="5320C8F1" w:rsidRPr="0019567E" w:rsidRDefault="00841919" w:rsidP="4A93E3DE">
      <w:pPr>
        <w:pStyle w:val="BodyText"/>
      </w:pPr>
      <w:r w:rsidRPr="0019567E">
        <w:t xml:space="preserve">The </w:t>
      </w:r>
      <w:r w:rsidR="00B146B5" w:rsidRPr="0019567E">
        <w:t xml:space="preserve">following section presents the metrics considered to quantify the level of safety achieved within each simulation run. </w:t>
      </w:r>
      <w:r w:rsidR="00267DD8" w:rsidRPr="0019567E">
        <w:t xml:space="preserve">In the Metropolis 2 project, the level of safety will be represented </w:t>
      </w:r>
      <w:r w:rsidR="005312B5">
        <w:t xml:space="preserve">by </w:t>
      </w:r>
      <w:r w:rsidR="00267DD8" w:rsidRPr="0019567E">
        <w:t xml:space="preserve">a collection of </w:t>
      </w:r>
      <w:r w:rsidR="007622B8" w:rsidRPr="0019567E">
        <w:t xml:space="preserve">indicators </w:t>
      </w:r>
      <w:r w:rsidR="001839FA" w:rsidRPr="0019567E">
        <w:t xml:space="preserve">emphasizing the </w:t>
      </w:r>
      <w:r w:rsidR="000442FA" w:rsidRPr="0019567E">
        <w:t xml:space="preserve">safe </w:t>
      </w:r>
      <w:r w:rsidR="00CA7061" w:rsidRPr="0019567E">
        <w:t xml:space="preserve">separation </w:t>
      </w:r>
      <w:r w:rsidR="000442FA" w:rsidRPr="0019567E">
        <w:t xml:space="preserve">of </w:t>
      </w:r>
      <w:r w:rsidR="00CA7061" w:rsidRPr="0019567E">
        <w:t>aircraft</w:t>
      </w:r>
      <w:r w:rsidR="000442FA" w:rsidRPr="0019567E">
        <w:t xml:space="preserve">, as well as their ability to </w:t>
      </w:r>
      <w:r w:rsidR="00783B89" w:rsidRPr="0019567E">
        <w:t xml:space="preserve">respect geofenced areas. </w:t>
      </w:r>
    </w:p>
    <w:p w14:paraId="4E849F07" w14:textId="4BCA4140" w:rsidR="001520A1" w:rsidRPr="0019567E" w:rsidRDefault="58DF703A" w:rsidP="002D0916">
      <w:pPr>
        <w:pStyle w:val="Heading3"/>
      </w:pPr>
      <w:r w:rsidRPr="0019567E">
        <w:t>SAF</w:t>
      </w:r>
      <w:r w:rsidR="5320C8F1" w:rsidRPr="0019567E">
        <w:t xml:space="preserve">-1: </w:t>
      </w:r>
      <w:r w:rsidR="00BF571C" w:rsidRPr="0019567E">
        <w:t xml:space="preserve">Number of </w:t>
      </w:r>
      <w:r w:rsidR="00E00FC6" w:rsidRPr="0019567E">
        <w:t>conflicts</w:t>
      </w:r>
    </w:p>
    <w:p w14:paraId="77719263" w14:textId="76F8D8CD" w:rsidR="00E00FC6" w:rsidRPr="0019567E" w:rsidRDefault="00EB230B" w:rsidP="00E00FC6">
      <w:pPr>
        <w:pStyle w:val="BodyText"/>
      </w:pPr>
      <w:r w:rsidRPr="0019567E">
        <w:t xml:space="preserve">Within the Metropolis 2 project, a conflict is </w:t>
      </w:r>
      <w:r w:rsidR="003F2144" w:rsidRPr="0019567E">
        <w:t xml:space="preserve">counted when the current states of two aircraft would result in a loss of separation within a look-ahead time of 10 seconds. </w:t>
      </w:r>
      <w:r w:rsidR="006F3830" w:rsidRPr="0019567E">
        <w:t>Due to the street layout of Vienna</w:t>
      </w:r>
      <w:r w:rsidR="00F50DAA" w:rsidRPr="0019567E">
        <w:t>, and the constraint that aircraft must follow streets in the city centre, state-based conflict detection will</w:t>
      </w:r>
      <w:r w:rsidR="00AE73B9" w:rsidRPr="0019567E">
        <w:t xml:space="preserve"> occasionally detect false conflicts</w:t>
      </w:r>
      <w:r w:rsidR="00A116F9" w:rsidRPr="0019567E">
        <w:t xml:space="preserve"> from aircraft that have non-intersecting paths. However, it is still a meaningful metric</w:t>
      </w:r>
      <w:r w:rsidR="0098200D" w:rsidRPr="0019567E">
        <w:t xml:space="preserve">, as false conflicts can be detected and accounted for. </w:t>
      </w:r>
    </w:p>
    <w:p w14:paraId="0AA8B1A5" w14:textId="77777777" w:rsidR="004C64F9" w:rsidRPr="0019567E" w:rsidRDefault="004C64F9" w:rsidP="004C64F9">
      <w:pPr>
        <w:pStyle w:val="BodyText"/>
        <w:keepNext/>
        <w:jc w:val="center"/>
      </w:pPr>
      <w:r w:rsidRPr="0019567E">
        <w:rPr>
          <w:noProof/>
        </w:rPr>
        <w:drawing>
          <wp:inline distT="0" distB="0" distL="0" distR="0" wp14:anchorId="65E9A711" wp14:editId="4FBB12BD">
            <wp:extent cx="1914525" cy="1635324"/>
            <wp:effectExtent l="0" t="0" r="0" b="0"/>
            <wp:docPr id="8" name="Picture 8"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ky&#10;&#10;Description automatically generated"/>
                    <pic:cNvPicPr/>
                  </pic:nvPicPr>
                  <pic:blipFill>
                    <a:blip r:embed="rId32" cstate="screen">
                      <a:extLst>
                        <a:ext uri="{28A0092B-C50C-407E-A947-70E740481C1C}">
                          <a14:useLocalDpi xmlns:a14="http://schemas.microsoft.com/office/drawing/2010/main" val="0"/>
                        </a:ext>
                      </a:extLst>
                    </a:blip>
                    <a:stretch>
                      <a:fillRect/>
                    </a:stretch>
                  </pic:blipFill>
                  <pic:spPr>
                    <a:xfrm>
                      <a:off x="0" y="0"/>
                      <a:ext cx="1914525" cy="1635324"/>
                    </a:xfrm>
                    <a:prstGeom prst="rect">
                      <a:avLst/>
                    </a:prstGeom>
                  </pic:spPr>
                </pic:pic>
              </a:graphicData>
            </a:graphic>
          </wp:inline>
        </w:drawing>
      </w:r>
    </w:p>
    <w:p w14:paraId="0A7D9A88" w14:textId="1EBDB5CA" w:rsidR="004C64F9" w:rsidRPr="0019567E" w:rsidRDefault="004C64F9" w:rsidP="00897DDE">
      <w:pPr>
        <w:pStyle w:val="Caption"/>
        <w:jc w:val="center"/>
      </w:pPr>
      <w:bookmarkStart w:id="484" w:name="_Toc89241830"/>
      <w:r w:rsidRPr="0019567E">
        <w:t xml:space="preserve">Figure </w:t>
      </w:r>
      <w:r w:rsidRPr="0019567E">
        <w:fldChar w:fldCharType="begin"/>
      </w:r>
      <w:r w:rsidRPr="0019567E">
        <w:instrText xml:space="preserve"> SEQ Figure \* ARABIC </w:instrText>
      </w:r>
      <w:r w:rsidRPr="0019567E">
        <w:fldChar w:fldCharType="separate"/>
      </w:r>
      <w:r w:rsidR="005B5366">
        <w:rPr>
          <w:noProof/>
        </w:rPr>
        <w:t>15</w:t>
      </w:r>
      <w:r w:rsidRPr="0019567E">
        <w:fldChar w:fldCharType="end"/>
      </w:r>
      <w:r w:rsidR="00F059E3">
        <w:t>.</w:t>
      </w:r>
      <w:r w:rsidRPr="0019567E">
        <w:t xml:space="preserve"> A conflict is a predicted loss of separation within the look-ahead time.</w:t>
      </w:r>
      <w:bookmarkEnd w:id="484"/>
    </w:p>
    <w:p w14:paraId="31727868" w14:textId="2CC9E591" w:rsidR="00BF571C" w:rsidRPr="0019567E" w:rsidRDefault="003F2576" w:rsidP="002D0916">
      <w:pPr>
        <w:pStyle w:val="Heading3"/>
      </w:pPr>
      <w:r w:rsidRPr="0019567E">
        <w:t xml:space="preserve">SAF-2: </w:t>
      </w:r>
      <w:r w:rsidR="00A85575" w:rsidRPr="0019567E">
        <w:t>Number of</w:t>
      </w:r>
      <w:r w:rsidR="00E00FC6" w:rsidRPr="0019567E">
        <w:t xml:space="preserve"> intrusions</w:t>
      </w:r>
    </w:p>
    <w:p w14:paraId="47BB1534" w14:textId="25367310" w:rsidR="0098200D" w:rsidRPr="0019567E" w:rsidRDefault="0098200D" w:rsidP="0098200D">
      <w:pPr>
        <w:pStyle w:val="BodyText"/>
      </w:pPr>
      <w:r w:rsidRPr="0019567E">
        <w:t xml:space="preserve">An intrusion is defined as the situation in which the distance between two aircraft is smaller than 32 metres. </w:t>
      </w:r>
      <w:r w:rsidR="00503308" w:rsidRPr="0019567E">
        <w:t xml:space="preserve">This is an unsafe situation due to the positioning system accuracy, as </w:t>
      </w:r>
      <w:r w:rsidR="002365F6" w:rsidRPr="0019567E">
        <w:t xml:space="preserve">collision avoidance cannot be guaranteed. </w:t>
      </w:r>
    </w:p>
    <w:p w14:paraId="1102BE18" w14:textId="77777777" w:rsidR="004C5776" w:rsidRPr="0019567E" w:rsidRDefault="004C5776" w:rsidP="004C5776">
      <w:pPr>
        <w:pStyle w:val="BodyText"/>
        <w:keepNext/>
        <w:jc w:val="center"/>
      </w:pPr>
      <w:r w:rsidRPr="0019567E">
        <w:rPr>
          <w:noProof/>
        </w:rPr>
        <w:lastRenderedPageBreak/>
        <w:drawing>
          <wp:inline distT="0" distB="0" distL="0" distR="0" wp14:anchorId="522EDE68" wp14:editId="1E3244C7">
            <wp:extent cx="2439979" cy="981075"/>
            <wp:effectExtent l="0" t="0" r="0" b="0"/>
            <wp:docPr id="2" name="Picture 2"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antenna&#10;&#10;Description automatically generated"/>
                    <pic:cNvPicPr/>
                  </pic:nvPicPr>
                  <pic:blipFill>
                    <a:blip r:embed="rId33" cstate="screen">
                      <a:extLst>
                        <a:ext uri="{28A0092B-C50C-407E-A947-70E740481C1C}">
                          <a14:useLocalDpi xmlns:a14="http://schemas.microsoft.com/office/drawing/2010/main" val="0"/>
                        </a:ext>
                      </a:extLst>
                    </a:blip>
                    <a:stretch>
                      <a:fillRect/>
                    </a:stretch>
                  </pic:blipFill>
                  <pic:spPr>
                    <a:xfrm>
                      <a:off x="0" y="0"/>
                      <a:ext cx="2439979" cy="981075"/>
                    </a:xfrm>
                    <a:prstGeom prst="rect">
                      <a:avLst/>
                    </a:prstGeom>
                  </pic:spPr>
                </pic:pic>
              </a:graphicData>
            </a:graphic>
          </wp:inline>
        </w:drawing>
      </w:r>
    </w:p>
    <w:p w14:paraId="428D0E61" w14:textId="08DB324B" w:rsidR="004C5776" w:rsidRPr="0019567E" w:rsidRDefault="004C5776" w:rsidP="00897DDE">
      <w:pPr>
        <w:pStyle w:val="Caption"/>
        <w:jc w:val="center"/>
      </w:pPr>
      <w:bookmarkStart w:id="485" w:name="_Toc89241831"/>
      <w:r w:rsidRPr="0019567E">
        <w:t xml:space="preserve">Figure </w:t>
      </w:r>
      <w:r w:rsidRPr="0019567E">
        <w:fldChar w:fldCharType="begin"/>
      </w:r>
      <w:r w:rsidRPr="0019567E">
        <w:instrText xml:space="preserve"> SEQ Figure \* ARABIC </w:instrText>
      </w:r>
      <w:r w:rsidRPr="0019567E">
        <w:fldChar w:fldCharType="separate"/>
      </w:r>
      <w:r w:rsidR="005B5366">
        <w:rPr>
          <w:noProof/>
        </w:rPr>
        <w:t>16</w:t>
      </w:r>
      <w:r w:rsidRPr="0019567E">
        <w:fldChar w:fldCharType="end"/>
      </w:r>
      <w:r w:rsidR="00F059E3">
        <w:t>.</w:t>
      </w:r>
      <w:r w:rsidRPr="0019567E">
        <w:t xml:space="preserve"> An intrusion occurs when the distance between two aircraft is smaller than the separation margin (protection zone radius </w:t>
      </w:r>
      <w:proofErr w:type="spellStart"/>
      <w:r w:rsidRPr="0019567E">
        <w:t>Rpz</w:t>
      </w:r>
      <w:proofErr w:type="spellEnd"/>
      <w:r w:rsidRPr="0019567E">
        <w:t>).</w:t>
      </w:r>
      <w:bookmarkEnd w:id="485"/>
    </w:p>
    <w:p w14:paraId="6BC0C48D" w14:textId="3CFA0C42" w:rsidR="00A32BC8" w:rsidRPr="0019567E" w:rsidRDefault="00A32BC8" w:rsidP="002D0916">
      <w:pPr>
        <w:pStyle w:val="Heading3"/>
      </w:pPr>
      <w:r w:rsidRPr="0019567E">
        <w:t>SAF-3: Intrusion prevention rate</w:t>
      </w:r>
    </w:p>
    <w:p w14:paraId="528CA521" w14:textId="73DF5F0B" w:rsidR="00AD5C9A" w:rsidRPr="0019567E" w:rsidRDefault="005B4188" w:rsidP="00AD5C9A">
      <w:pPr>
        <w:pStyle w:val="BodyText"/>
      </w:pPr>
      <w:r w:rsidRPr="0019567E">
        <w:t xml:space="preserve">The intrusion prevention rate is </w:t>
      </w:r>
      <w:r w:rsidR="00EF75DE" w:rsidRPr="0019567E">
        <w:t>a value that shows what proportion of conflicts did not result in a loss of separation</w:t>
      </w:r>
      <w:r w:rsidR="007C6FB6" w:rsidRPr="0019567E">
        <w:t xml:space="preserve">. This is found by using </w:t>
      </w:r>
      <w:r w:rsidR="00BE2FF0" w:rsidRPr="0019567E">
        <w:t>the equation below.</w:t>
      </w:r>
    </w:p>
    <w:p w14:paraId="230A4AFD" w14:textId="783CBE3D" w:rsidR="00B012E3" w:rsidRPr="009A088D" w:rsidRDefault="00086224" w:rsidP="00AD5C9A">
      <w:pPr>
        <w:pStyle w:val="BodyText"/>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prevented</m:t>
              </m:r>
            </m:sub>
          </m:sSub>
          <m:r>
            <w:rPr>
              <w:rFonts w:ascii="Cambria Math" w:hAnsi="Cambria Math"/>
            </w:rPr>
            <m:t xml:space="preserve">= </m:t>
          </m:r>
          <m:f>
            <m:fPr>
              <m:ctrlPr>
                <w:rPr>
                  <w:rFonts w:ascii="Cambria Math" w:hAnsi="Cambria Math"/>
                  <w:i/>
                </w:rPr>
              </m:ctrlPr>
            </m:fPr>
            <m:num>
              <m:r>
                <w:rPr>
                  <w:rFonts w:ascii="Cambria Math" w:hAnsi="Cambria Math"/>
                </w:rPr>
                <m:t>Number of resolved conflicts</m:t>
              </m:r>
            </m:num>
            <m:den>
              <m:r>
                <w:rPr>
                  <w:rFonts w:ascii="Cambria Math" w:hAnsi="Cambria Math"/>
                </w:rPr>
                <m:t>Number of conflicts</m:t>
              </m:r>
            </m:den>
          </m:f>
        </m:oMath>
      </m:oMathPara>
    </w:p>
    <w:p w14:paraId="7352065B" w14:textId="42348D29" w:rsidR="00BE2FF0" w:rsidRPr="0019567E" w:rsidRDefault="00BE2FF0" w:rsidP="00AD5C9A">
      <w:pPr>
        <w:pStyle w:val="BodyText"/>
      </w:pPr>
      <w:r w:rsidRPr="0019567E">
        <w:t xml:space="preserve">If represented as a percentage, 100% </w:t>
      </w:r>
      <w:r w:rsidR="00B06CCD" w:rsidRPr="0019567E">
        <w:t xml:space="preserve">means that all conflicts have been resolved, and a lower percentage means that there were conflicts that resulted in a loss of separation. </w:t>
      </w:r>
    </w:p>
    <w:p w14:paraId="267AD868" w14:textId="46792C97" w:rsidR="005343E4" w:rsidRPr="0019567E" w:rsidRDefault="00632E25" w:rsidP="002D0916">
      <w:pPr>
        <w:pStyle w:val="Heading3"/>
      </w:pPr>
      <w:r w:rsidRPr="0019567E">
        <w:t>SAF-</w:t>
      </w:r>
      <w:r w:rsidR="00CF10A6" w:rsidRPr="0019567E">
        <w:t>4</w:t>
      </w:r>
      <w:r w:rsidRPr="0019567E">
        <w:t xml:space="preserve">: </w:t>
      </w:r>
      <w:r w:rsidR="006A1A50" w:rsidRPr="0019567E">
        <w:t>Minimum separation during intrusion</w:t>
      </w:r>
      <w:r w:rsidR="002232A1" w:rsidRPr="0019567E">
        <w:t>s</w:t>
      </w:r>
    </w:p>
    <w:p w14:paraId="236865BA" w14:textId="3C2DF76F" w:rsidR="008F30AB" w:rsidRPr="0019567E" w:rsidRDefault="00D3488A" w:rsidP="008F30AB">
      <w:pPr>
        <w:pStyle w:val="BodyText"/>
      </w:pPr>
      <w:r w:rsidRPr="0019567E">
        <w:t xml:space="preserve">By recording and analysing the minimum separation during intrusions, the severity of losses of separation can be evaluated to determine how great the collision </w:t>
      </w:r>
      <w:r w:rsidR="00AB78F0" w:rsidRPr="0019567E">
        <w:t xml:space="preserve">probably was. This permits further comparison between concepts from the point of view of safety, as the strategies in case of a loss of separation can be evaluated. </w:t>
      </w:r>
    </w:p>
    <w:p w14:paraId="5C8DB53A" w14:textId="71C51397" w:rsidR="00DA009A" w:rsidRPr="0019567E" w:rsidRDefault="00DA009A" w:rsidP="002D0916">
      <w:pPr>
        <w:pStyle w:val="Heading3"/>
      </w:pPr>
      <w:r w:rsidRPr="0019567E">
        <w:t>SAF-</w:t>
      </w:r>
      <w:r w:rsidR="00CF10A6" w:rsidRPr="0019567E">
        <w:t>5</w:t>
      </w:r>
      <w:r w:rsidRPr="0019567E">
        <w:t xml:space="preserve">: </w:t>
      </w:r>
      <w:r w:rsidR="0071259B" w:rsidRPr="0019567E">
        <w:t xml:space="preserve">Time spent in state of intrusion </w:t>
      </w:r>
    </w:p>
    <w:p w14:paraId="41F3BB1E" w14:textId="18BD08C8" w:rsidR="00AB78F0" w:rsidRPr="0019567E" w:rsidRDefault="00D957DD" w:rsidP="00AB78F0">
      <w:pPr>
        <w:pStyle w:val="BodyText"/>
      </w:pPr>
      <w:r w:rsidRPr="0019567E">
        <w:t xml:space="preserve">The time spent in a state of intrusion is also a metric that can be used to evaluate the intrusion resolving strategy of the concepts. </w:t>
      </w:r>
      <w:r w:rsidR="005E759F" w:rsidRPr="0019567E">
        <w:t xml:space="preserve">A low value contributes towards a higher level of safety. </w:t>
      </w:r>
    </w:p>
    <w:p w14:paraId="4C1C6268" w14:textId="60132D66" w:rsidR="00F5165C" w:rsidRPr="0019567E" w:rsidRDefault="00F5165C" w:rsidP="002D0916">
      <w:pPr>
        <w:pStyle w:val="Heading3"/>
      </w:pPr>
      <w:r w:rsidRPr="0019567E">
        <w:t>SAF-</w:t>
      </w:r>
      <w:r w:rsidR="00CF10A6" w:rsidRPr="0019567E">
        <w:t>6</w:t>
      </w:r>
      <w:r w:rsidRPr="0019567E">
        <w:t xml:space="preserve">: </w:t>
      </w:r>
      <w:r w:rsidR="0071259B" w:rsidRPr="0019567E">
        <w:t>Number of geofence/building area violations</w:t>
      </w:r>
    </w:p>
    <w:p w14:paraId="236418D3" w14:textId="341DF069" w:rsidR="14AD2AB2" w:rsidRPr="0019567E" w:rsidRDefault="005E759F" w:rsidP="4A93E3DE">
      <w:pPr>
        <w:pStyle w:val="BodyText"/>
      </w:pPr>
      <w:r w:rsidRPr="0019567E">
        <w:t xml:space="preserve">The last key performance indicator for safety used within the Metropolis 2 project </w:t>
      </w:r>
      <w:r w:rsidR="00126F5F" w:rsidRPr="0019567E">
        <w:t xml:space="preserve">is the number of geofence or building violations. </w:t>
      </w:r>
      <w:r w:rsidR="00261E9D" w:rsidRPr="0019567E">
        <w:t xml:space="preserve">While the street network is </w:t>
      </w:r>
      <w:r w:rsidR="00296C14" w:rsidRPr="0019567E">
        <w:t xml:space="preserve">used within the project to specifically avoid collisions with buildings, this metric can reveal issues with </w:t>
      </w:r>
      <w:r w:rsidR="00B46452" w:rsidRPr="0019567E">
        <w:t>the tactical separation algorithms as well as the path</w:t>
      </w:r>
      <w:r w:rsidR="002D0F18" w:rsidRPr="0019567E">
        <w:t xml:space="preserve"> planning and strategic separation algorithms. </w:t>
      </w:r>
    </w:p>
    <w:p w14:paraId="0138F4BE" w14:textId="5B6A082C" w:rsidR="5EC3F990" w:rsidRPr="0019567E" w:rsidRDefault="5EC3F990" w:rsidP="00AB547D">
      <w:pPr>
        <w:pStyle w:val="Heading2"/>
      </w:pPr>
      <w:bookmarkStart w:id="486" w:name="_Toc89241810"/>
      <w:r w:rsidRPr="0019567E">
        <w:t>Priority</w:t>
      </w:r>
      <w:bookmarkEnd w:id="486"/>
    </w:p>
    <w:p w14:paraId="3B0E2354" w14:textId="665219C1" w:rsidR="5320C8F1" w:rsidRPr="0019567E" w:rsidRDefault="001704F0" w:rsidP="4A93E3DE">
      <w:pPr>
        <w:pStyle w:val="BodyText"/>
      </w:pPr>
      <w:r w:rsidRPr="0019567E">
        <w:t xml:space="preserve">Within the Metropolis 2 project, </w:t>
      </w:r>
      <w:r w:rsidR="00A03BAD" w:rsidRPr="0019567E">
        <w:t xml:space="preserve">the effect of the prioritisation of </w:t>
      </w:r>
      <w:r w:rsidR="002D7BD0" w:rsidRPr="0019567E">
        <w:t xml:space="preserve">missions on airspace performance will be considered. These effects </w:t>
      </w:r>
      <w:r w:rsidR="00BB26B0" w:rsidRPr="0019567E">
        <w:t xml:space="preserve">can be </w:t>
      </w:r>
      <w:r w:rsidR="001023B5">
        <w:t>inferred from</w:t>
      </w:r>
      <w:r w:rsidR="00BB26B0" w:rsidRPr="0019567E">
        <w:t xml:space="preserve"> other indicators, such as the safety and efficiency </w:t>
      </w:r>
      <w:r w:rsidR="004327CF">
        <w:t>metrics</w:t>
      </w:r>
      <w:r w:rsidR="00BB26B0" w:rsidRPr="0019567E">
        <w:t>, but also by</w:t>
      </w:r>
      <w:r w:rsidR="00A20EDE" w:rsidRPr="0019567E">
        <w:t xml:space="preserve"> comparing priority-specific key performance indicators between the concepts.</w:t>
      </w:r>
      <w:r w:rsidR="00051BFA" w:rsidRPr="0019567E">
        <w:t xml:space="preserve"> There are three mission priority levels (priority levels 1,2, and 3), and an emergency vehicle priority level (priority level 4). </w:t>
      </w:r>
    </w:p>
    <w:p w14:paraId="68374721" w14:textId="3F879D7E" w:rsidR="0E11F219" w:rsidRPr="0019567E" w:rsidRDefault="0E11F219" w:rsidP="002D0916">
      <w:pPr>
        <w:pStyle w:val="Heading3"/>
      </w:pPr>
      <w:r w:rsidRPr="0019567E">
        <w:lastRenderedPageBreak/>
        <w:t>PRI</w:t>
      </w:r>
      <w:r w:rsidR="5320C8F1" w:rsidRPr="0019567E">
        <w:t xml:space="preserve">-1: </w:t>
      </w:r>
      <w:r w:rsidR="00165B24" w:rsidRPr="0019567E">
        <w:t>Weighted mission duration</w:t>
      </w:r>
    </w:p>
    <w:p w14:paraId="55B9FABE" w14:textId="76B2F267" w:rsidR="00107B85" w:rsidRPr="0019567E" w:rsidRDefault="00E95C2A" w:rsidP="00107B85">
      <w:pPr>
        <w:pStyle w:val="BodyText"/>
      </w:pPr>
      <w:r w:rsidRPr="0019567E">
        <w:t xml:space="preserve">By assigning weights to the mission time in function of mission priority, </w:t>
      </w:r>
      <w:r w:rsidR="0060774E" w:rsidRPr="0019567E">
        <w:t>the overall performance of concept</w:t>
      </w:r>
      <w:r w:rsidR="00CF1B43" w:rsidRPr="0019567E">
        <w:t xml:space="preserve"> operations can be determined</w:t>
      </w:r>
      <w:r w:rsidR="006B42B2" w:rsidRPr="0019567E">
        <w:t xml:space="preserve"> and compared. </w:t>
      </w:r>
      <w:r w:rsidR="00B22988" w:rsidRPr="0019567E">
        <w:t xml:space="preserve">The following equation </w:t>
      </w:r>
      <w:r w:rsidR="00637FCC" w:rsidRPr="0019567E">
        <w:t>below will be used to calculate this, by multiplying the weight for each priority level with the sum of mission times for all missions in each priority category</w:t>
      </w:r>
      <w:r w:rsidR="00B02EA5">
        <w:t>:</w:t>
      </w:r>
    </w:p>
    <w:p w14:paraId="41E37DA6" w14:textId="371AC72E" w:rsidR="00B22988" w:rsidRPr="000531CB" w:rsidRDefault="00086224" w:rsidP="00107B85">
      <w:pPr>
        <w:pStyle w:val="BodyText"/>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tot,w</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1</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T</m:t>
                  </m:r>
                </m:e>
                <m:sub>
                  <m:r>
                    <w:rPr>
                      <w:rFonts w:ascii="Cambria Math" w:hAnsi="Cambria Math"/>
                    </w:rPr>
                    <m:t>prio=1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T</m:t>
                      </m:r>
                    </m:e>
                    <m:sub>
                      <m:r>
                        <w:rPr>
                          <w:rFonts w:ascii="Cambria Math" w:hAnsi="Cambria Math"/>
                        </w:rPr>
                        <m:t>prio=2</m:t>
                      </m:r>
                    </m:sub>
                  </m:sSub>
                </m:e>
              </m:nary>
            </m:e>
          </m:nary>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T</m:t>
                  </m:r>
                </m:e>
                <m:sub>
                  <m:r>
                    <w:rPr>
                      <w:rFonts w:ascii="Cambria Math" w:hAnsi="Cambria Math"/>
                    </w:rPr>
                    <m:t>prio=3</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4</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T</m:t>
                      </m:r>
                    </m:e>
                    <m:sub>
                      <m:r>
                        <w:rPr>
                          <w:rFonts w:ascii="Cambria Math" w:hAnsi="Cambria Math"/>
                        </w:rPr>
                        <m:t>prio=4</m:t>
                      </m:r>
                    </m:sub>
                  </m:sSub>
                </m:e>
              </m:nary>
            </m:e>
          </m:nary>
        </m:oMath>
      </m:oMathPara>
    </w:p>
    <w:p w14:paraId="572420D0" w14:textId="77777777" w:rsidR="00637FCC" w:rsidRPr="0019567E" w:rsidRDefault="00637FCC" w:rsidP="00107B85">
      <w:pPr>
        <w:pStyle w:val="BodyText"/>
      </w:pPr>
    </w:p>
    <w:p w14:paraId="78E57B38" w14:textId="5BD13834" w:rsidR="4A93E3DE" w:rsidRPr="0019567E" w:rsidRDefault="00165B24" w:rsidP="002D0916">
      <w:pPr>
        <w:pStyle w:val="Heading3"/>
      </w:pPr>
      <w:r w:rsidRPr="0019567E">
        <w:t>PRI-2: Weighted mission track length</w:t>
      </w:r>
    </w:p>
    <w:p w14:paraId="1B07F5E6" w14:textId="1E55F3BA" w:rsidR="00637FCC" w:rsidRPr="0019567E" w:rsidRDefault="00637FCC" w:rsidP="00637FCC">
      <w:pPr>
        <w:pStyle w:val="BodyText"/>
      </w:pPr>
      <w:r w:rsidRPr="0019567E">
        <w:t xml:space="preserve">This performance indicator is </w:t>
      </w:r>
      <w:proofErr w:type="gramStart"/>
      <w:r w:rsidRPr="0019567E">
        <w:t>similar to</w:t>
      </w:r>
      <w:proofErr w:type="gramEnd"/>
      <w:r w:rsidRPr="0019567E">
        <w:t xml:space="preserve"> </w:t>
      </w:r>
      <w:r w:rsidRPr="0019567E">
        <w:rPr>
          <w:b/>
          <w:bCs/>
        </w:rPr>
        <w:t>PRI-1</w:t>
      </w:r>
      <w:r w:rsidRPr="0019567E">
        <w:t xml:space="preserve">, but covers total distance travelled. </w:t>
      </w:r>
      <w:r w:rsidR="00F86A77" w:rsidRPr="0019567E">
        <w:t xml:space="preserve">Thus, it will be calculated using </w:t>
      </w:r>
      <w:r w:rsidR="00A0007A" w:rsidRPr="0019567E">
        <w:t>the equation below.</w:t>
      </w:r>
    </w:p>
    <w:p w14:paraId="13643862" w14:textId="5A0ED3BA" w:rsidR="00A0007A" w:rsidRPr="000531CB" w:rsidRDefault="00086224" w:rsidP="00A0007A">
      <w:pPr>
        <w:pStyle w:val="BodyText"/>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tot,w</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1</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prio=1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prio=2</m:t>
                      </m:r>
                    </m:sub>
                  </m:sSub>
                </m:e>
              </m:nary>
            </m:e>
          </m:nary>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3</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prio=3</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4</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prio=4</m:t>
                      </m:r>
                    </m:sub>
                  </m:sSub>
                </m:e>
              </m:nary>
            </m:e>
          </m:nary>
        </m:oMath>
      </m:oMathPara>
    </w:p>
    <w:p w14:paraId="33843BF4" w14:textId="77777777" w:rsidR="00A0007A" w:rsidRPr="0019567E" w:rsidRDefault="00A0007A" w:rsidP="00637FCC">
      <w:pPr>
        <w:pStyle w:val="BodyText"/>
      </w:pPr>
    </w:p>
    <w:p w14:paraId="18E85C89" w14:textId="3AE3F8F8" w:rsidR="00165B24" w:rsidRPr="0019567E" w:rsidRDefault="00732B97" w:rsidP="002D0916">
      <w:pPr>
        <w:pStyle w:val="Heading3"/>
      </w:pPr>
      <w:r w:rsidRPr="0019567E">
        <w:t xml:space="preserve">PRI-3: Average </w:t>
      </w:r>
      <w:r w:rsidR="00107B85" w:rsidRPr="0019567E">
        <w:t>mission duration per priority level</w:t>
      </w:r>
    </w:p>
    <w:p w14:paraId="26597F40" w14:textId="0D3B8707" w:rsidR="00103C6A" w:rsidRPr="0019567E" w:rsidRDefault="00042BD5" w:rsidP="00103C6A">
      <w:pPr>
        <w:pStyle w:val="BodyText"/>
      </w:pPr>
      <w:r w:rsidRPr="0019567E">
        <w:t>This performance indicator will show</w:t>
      </w:r>
      <w:r w:rsidR="006A3C46" w:rsidRPr="0019567E">
        <w:t xml:space="preserve"> how the priority levels influenced the average mission duration within the traffic </w:t>
      </w:r>
      <w:proofErr w:type="gramStart"/>
      <w:r w:rsidR="006A3C46" w:rsidRPr="0019567E">
        <w:t>scenarios</w:t>
      </w:r>
      <w:r w:rsidR="00A069C2" w:rsidRPr="0019567E">
        <w:t>, and</w:t>
      </w:r>
      <w:proofErr w:type="gramEnd"/>
      <w:r w:rsidR="00A069C2" w:rsidRPr="0019567E">
        <w:t xml:space="preserve"> will outline the emphasis</w:t>
      </w:r>
      <w:r w:rsidR="003F76E9" w:rsidRPr="0019567E">
        <w:t xml:space="preserve"> (or lack thereof) </w:t>
      </w:r>
      <w:r w:rsidR="00D27EA6" w:rsidRPr="0019567E">
        <w:t xml:space="preserve">on certain priority categories. </w:t>
      </w:r>
      <w:r w:rsidR="00445687" w:rsidRPr="0019567E">
        <w:t>This metric will be computed using the equation below</w:t>
      </w:r>
      <w:r w:rsidR="0067221F" w:rsidRPr="0019567E">
        <w:t>, by dividing the total mission time for all drones within a certain priority level category by the number of aircraft in that category.</w:t>
      </w:r>
    </w:p>
    <w:p w14:paraId="5DC55384" w14:textId="203430BE" w:rsidR="00445687" w:rsidRPr="000531CB" w:rsidRDefault="00086224" w:rsidP="00103C6A">
      <w:pPr>
        <w:pStyle w:val="BodyText"/>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prio,avg</m:t>
              </m:r>
            </m:sub>
          </m:sSub>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T</m:t>
                      </m:r>
                    </m:e>
                    <m:sub>
                      <m:r>
                        <w:rPr>
                          <w:rFonts w:ascii="Cambria Math" w:hAnsi="Cambria Math"/>
                        </w:rPr>
                        <m:t>prio</m:t>
                      </m:r>
                    </m:sub>
                  </m:sSub>
                </m:e>
              </m:nary>
            </m:num>
            <m:den>
              <m:sSub>
                <m:sSubPr>
                  <m:ctrlPr>
                    <w:rPr>
                      <w:rFonts w:ascii="Cambria Math" w:hAnsi="Cambria Math"/>
                      <w:i/>
                    </w:rPr>
                  </m:ctrlPr>
                </m:sSubPr>
                <m:e>
                  <m:r>
                    <w:rPr>
                      <w:rFonts w:ascii="Cambria Math" w:hAnsi="Cambria Math"/>
                    </w:rPr>
                    <m:t>N</m:t>
                  </m:r>
                </m:e>
                <m:sub>
                  <m:r>
                    <w:rPr>
                      <w:rFonts w:ascii="Cambria Math" w:hAnsi="Cambria Math"/>
                    </w:rPr>
                    <m:t>prio</m:t>
                  </m:r>
                </m:sub>
              </m:sSub>
            </m:den>
          </m:f>
        </m:oMath>
      </m:oMathPara>
    </w:p>
    <w:p w14:paraId="6884E757" w14:textId="3D7AA2E2" w:rsidR="00107B85" w:rsidRPr="0019567E" w:rsidRDefault="00107B85" w:rsidP="002D0916">
      <w:pPr>
        <w:pStyle w:val="Heading3"/>
      </w:pPr>
      <w:r w:rsidRPr="0019567E">
        <w:t>PRI-4: Average mission track length per priority level</w:t>
      </w:r>
    </w:p>
    <w:p w14:paraId="16B6730C" w14:textId="29CD6616" w:rsidR="004C0BBA" w:rsidRPr="0019567E" w:rsidRDefault="004C0BBA" w:rsidP="004C0BBA">
      <w:pPr>
        <w:pStyle w:val="BodyText"/>
      </w:pPr>
      <w:r w:rsidRPr="0019567E">
        <w:t xml:space="preserve">This performance indicator is similar to </w:t>
      </w:r>
      <w:r w:rsidRPr="0019567E">
        <w:rPr>
          <w:b/>
          <w:bCs/>
        </w:rPr>
        <w:t>PRI-</w:t>
      </w:r>
      <w:proofErr w:type="gramStart"/>
      <w:r w:rsidRPr="0019567E">
        <w:rPr>
          <w:b/>
          <w:bCs/>
        </w:rPr>
        <w:t>3</w:t>
      </w:r>
      <w:r w:rsidRPr="0019567E">
        <w:t>, but</w:t>
      </w:r>
      <w:proofErr w:type="gramEnd"/>
      <w:r w:rsidRPr="0019567E">
        <w:t xml:space="preserve"> focuses on the track length. </w:t>
      </w:r>
      <w:r w:rsidR="00B91732" w:rsidRPr="0019567E">
        <w:t>It will be calculated using the equation below.</w:t>
      </w:r>
    </w:p>
    <w:p w14:paraId="72440C62" w14:textId="50F31C86" w:rsidR="00B91732" w:rsidRPr="000531CB" w:rsidRDefault="00086224" w:rsidP="004C0BBA">
      <w:pPr>
        <w:pStyle w:val="BodyText"/>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prio,avg</m:t>
              </m:r>
            </m:sub>
          </m:sSub>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prio</m:t>
                      </m:r>
                    </m:sub>
                  </m:sSub>
                </m:e>
              </m:nary>
            </m:num>
            <m:den>
              <m:sSub>
                <m:sSubPr>
                  <m:ctrlPr>
                    <w:rPr>
                      <w:rFonts w:ascii="Cambria Math" w:hAnsi="Cambria Math"/>
                      <w:i/>
                    </w:rPr>
                  </m:ctrlPr>
                </m:sSubPr>
                <m:e>
                  <m:r>
                    <w:rPr>
                      <w:rFonts w:ascii="Cambria Math" w:hAnsi="Cambria Math"/>
                    </w:rPr>
                    <m:t>N</m:t>
                  </m:r>
                </m:e>
                <m:sub>
                  <m:r>
                    <w:rPr>
                      <w:rFonts w:ascii="Cambria Math" w:hAnsi="Cambria Math"/>
                    </w:rPr>
                    <m:t>prio</m:t>
                  </m:r>
                </m:sub>
              </m:sSub>
            </m:den>
          </m:f>
        </m:oMath>
      </m:oMathPara>
    </w:p>
    <w:p w14:paraId="59FCE53F" w14:textId="641DD3B2" w:rsidR="00693EDA" w:rsidRPr="0019567E" w:rsidRDefault="00693EDA" w:rsidP="002D0916">
      <w:pPr>
        <w:pStyle w:val="Heading3"/>
      </w:pPr>
      <w:r w:rsidRPr="0019567E">
        <w:t xml:space="preserve">PRI-5: </w:t>
      </w:r>
      <w:r w:rsidR="00265B13" w:rsidRPr="0019567E">
        <w:t>Total delay per priority level</w:t>
      </w:r>
    </w:p>
    <w:p w14:paraId="464F5A15" w14:textId="7ACFBF3F" w:rsidR="00B91732" w:rsidRPr="0019567E" w:rsidRDefault="00B91732" w:rsidP="00B91732">
      <w:pPr>
        <w:pStyle w:val="BodyText"/>
      </w:pPr>
      <w:r w:rsidRPr="0019567E">
        <w:t xml:space="preserve">The last key performance indicator used to evaluate the use of priority within urban airspace </w:t>
      </w:r>
      <w:r w:rsidR="001E4434" w:rsidRPr="0019567E">
        <w:t>is the delay per priority level. In this case, delay has two components:</w:t>
      </w:r>
    </w:p>
    <w:p w14:paraId="1E258603" w14:textId="1BA39FC6" w:rsidR="001E4434" w:rsidRPr="0019567E" w:rsidRDefault="005C7628" w:rsidP="00455612">
      <w:pPr>
        <w:pStyle w:val="BodyText"/>
        <w:numPr>
          <w:ilvl w:val="0"/>
          <w:numId w:val="9"/>
        </w:numPr>
      </w:pPr>
      <w:r w:rsidRPr="0019567E">
        <w:t xml:space="preserve">Pre-departure delay due to strategic deconfliction or vertiport capacity </w:t>
      </w:r>
      <w:proofErr w:type="gramStart"/>
      <w:r w:rsidRPr="0019567E">
        <w:t>considerations;</w:t>
      </w:r>
      <w:proofErr w:type="gramEnd"/>
    </w:p>
    <w:p w14:paraId="190044D0" w14:textId="3A3FB8F6" w:rsidR="005C7628" w:rsidRPr="0019567E" w:rsidRDefault="005C7628" w:rsidP="00455612">
      <w:pPr>
        <w:pStyle w:val="BodyText"/>
        <w:numPr>
          <w:ilvl w:val="0"/>
          <w:numId w:val="9"/>
        </w:numPr>
      </w:pPr>
      <w:r w:rsidRPr="0019567E">
        <w:t>Mission time delay</w:t>
      </w:r>
      <w:r w:rsidR="00E302E3" w:rsidRPr="0019567E">
        <w:t>, determined by comparing the mission time between the concept scenarios and the baseline scenario.</w:t>
      </w:r>
    </w:p>
    <w:p w14:paraId="30F57D09" w14:textId="6A0E9DFC" w:rsidR="005C7628" w:rsidRPr="0019567E" w:rsidRDefault="00AA19C3" w:rsidP="005C7628">
      <w:pPr>
        <w:pStyle w:val="BodyText"/>
      </w:pPr>
      <w:r w:rsidRPr="0019567E">
        <w:lastRenderedPageBreak/>
        <w:t>Thus, the total delay will be calculated using the equation below.</w:t>
      </w:r>
    </w:p>
    <w:p w14:paraId="3A9FFBC6" w14:textId="5689DA61" w:rsidR="45CA0C8E" w:rsidRPr="000531CB" w:rsidRDefault="00086224" w:rsidP="4A93E3DE">
      <w:pPr>
        <w:pStyle w:val="BodyText"/>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delay,total</m:t>
              </m:r>
            </m:sub>
          </m:sSub>
          <m:r>
            <w:rPr>
              <w:rFonts w:ascii="Cambria Math" w:hAnsi="Cambria Math"/>
            </w:rPr>
            <m:t xml:space="preserve">= </m:t>
          </m:r>
          <m:nary>
            <m:naryPr>
              <m:chr m:val="∑"/>
              <m:limLoc m:val="undOvr"/>
              <m:subHide m:val="1"/>
              <m:supHide m:val="1"/>
              <m:ctrlPr>
                <w:rPr>
                  <w:rFonts w:ascii="Cambria Math" w:hAnsi="Cambria Math"/>
                  <w:i/>
                </w:rPr>
              </m:ctrlPr>
            </m:naryPr>
            <m:sub/>
            <m:sup/>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dep, real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dep,pref</m:t>
                      </m:r>
                    </m:sub>
                  </m:sSub>
                </m:e>
              </m:d>
              <m:r>
                <w:rPr>
                  <w:rFonts w:ascii="Cambria Math" w:hAnsi="Cambria Math"/>
                </w:rPr>
                <m:t xml:space="preserve">+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mission,real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mission,baseline</m:t>
                      </m:r>
                    </m:sub>
                  </m:sSub>
                  <m:r>
                    <w:rPr>
                      <w:rFonts w:ascii="Cambria Math" w:hAnsi="Cambria Math"/>
                    </w:rPr>
                    <m:t>)</m:t>
                  </m:r>
                </m:e>
              </m:nary>
            </m:e>
          </m:nary>
        </m:oMath>
      </m:oMathPara>
    </w:p>
    <w:p w14:paraId="5210FA20" w14:textId="6EF64617" w:rsidR="009D33E8" w:rsidRDefault="009D33E8">
      <w:pPr>
        <w:spacing w:after="0"/>
        <w:jc w:val="left"/>
        <w:rPr>
          <w:ins w:id="487" w:author="Joost Ellerbroek - LR" w:date="2021-11-30T16:07:00Z"/>
          <w:b/>
          <w:sz w:val="32"/>
        </w:rPr>
      </w:pPr>
    </w:p>
    <w:p w14:paraId="329C3AE0" w14:textId="2454536B" w:rsidR="4A3C4C9E" w:rsidRPr="0019567E" w:rsidRDefault="2FD3E0D6" w:rsidP="00AB547D">
      <w:pPr>
        <w:pStyle w:val="Heading2"/>
      </w:pPr>
      <w:bookmarkStart w:id="488" w:name="_Toc89241811"/>
      <w:r>
        <w:t xml:space="preserve">Summary of all </w:t>
      </w:r>
      <w:r w:rsidR="363A773A">
        <w:t>proposed indicator</w:t>
      </w:r>
      <w:r w:rsidR="007E5CB1">
        <w:t>s</w:t>
      </w:r>
      <w:bookmarkEnd w:id="488"/>
    </w:p>
    <w:p w14:paraId="676AD882" w14:textId="04CFE1BD" w:rsidR="5320C8F1" w:rsidRDefault="6F2685FD" w:rsidP="4A93E3DE">
      <w:pPr>
        <w:pStyle w:val="BodyText"/>
      </w:pPr>
      <w:r>
        <w:t>T</w:t>
      </w:r>
      <w:ins w:id="489" w:author="Joost Ellerbroek - LR" w:date="2021-11-30T16:04:00Z">
        <w:r w:rsidR="00F1085A">
          <w:t>his section contains a t</w:t>
        </w:r>
      </w:ins>
      <w:r>
        <w:t>able</w:t>
      </w:r>
      <w:commentRangeStart w:id="490"/>
      <w:commentRangeStart w:id="491"/>
      <w:commentRangeStart w:id="492"/>
      <w:r>
        <w:t xml:space="preserve"> summarising all </w:t>
      </w:r>
      <w:r w:rsidR="1A2262FA">
        <w:t xml:space="preserve">proposed indicators </w:t>
      </w:r>
      <w:commentRangeEnd w:id="490"/>
      <w:r w:rsidR="00A14F18">
        <w:rPr>
          <w:rStyle w:val="CommentReference"/>
        </w:rPr>
        <w:commentReference w:id="490"/>
      </w:r>
      <w:commentRangeEnd w:id="491"/>
      <w:r w:rsidR="00980AB4">
        <w:rPr>
          <w:rStyle w:val="CommentReference"/>
        </w:rPr>
        <w:commentReference w:id="491"/>
      </w:r>
      <w:commentRangeEnd w:id="492"/>
      <w:r w:rsidR="002130EB">
        <w:rPr>
          <w:rStyle w:val="CommentReference"/>
        </w:rPr>
        <w:commentReference w:id="492"/>
      </w:r>
      <w:del w:id="493" w:author="Joost Ellerbroek - LR" w:date="2021-11-30T16:04:00Z">
        <w:r w:rsidR="1A2262FA">
          <w:delText xml:space="preserve">(tables will be concatenated at the end of the chapter) </w:delText>
        </w:r>
      </w:del>
      <w:r w:rsidR="1A2262FA">
        <w:t xml:space="preserve">with special intention on indicator computation </w:t>
      </w:r>
      <w:r w:rsidR="21D5E479">
        <w:t xml:space="preserve">(intended for platform developers) </w:t>
      </w:r>
      <w:r w:rsidR="1A2262FA">
        <w:t>and data source</w:t>
      </w:r>
      <w:r w:rsidR="5A143346">
        <w:t xml:space="preserve"> (intended for </w:t>
      </w:r>
      <w:del w:id="494" w:author="Joost Ellerbroek - LR" w:date="2021-11-30T16:04:00Z">
        <w:r w:rsidR="5A143346">
          <w:delText xml:space="preserve">the </w:delText>
        </w:r>
      </w:del>
      <w:r w:rsidR="005860B1">
        <w:t>BlueSky</w:t>
      </w:r>
      <w:ins w:id="495" w:author="Joost Ellerbroek - LR" w:date="2021-11-30T16:04:00Z">
        <w:r w:rsidR="006C03EE">
          <w:t xml:space="preserve"> development in WP5</w:t>
        </w:r>
      </w:ins>
      <w:r w:rsidR="5A143346">
        <w:t>).</w:t>
      </w:r>
    </w:p>
    <w:p w14:paraId="10CD0EA9" w14:textId="21967092" w:rsidR="00AE26AE" w:rsidRDefault="00F00CBD" w:rsidP="00B35938">
      <w:pPr>
        <w:pStyle w:val="Caption"/>
        <w:spacing w:before="360"/>
        <w:jc w:val="center"/>
      </w:pPr>
      <w:bookmarkStart w:id="496" w:name="_Toc89241815"/>
      <w:r>
        <w:t xml:space="preserve">Table </w:t>
      </w:r>
      <w:r>
        <w:fldChar w:fldCharType="begin"/>
      </w:r>
      <w:r>
        <w:instrText xml:space="preserve"> SEQ Table \* ARABIC </w:instrText>
      </w:r>
      <w:r>
        <w:fldChar w:fldCharType="separate"/>
      </w:r>
      <w:r w:rsidR="005B5366">
        <w:rPr>
          <w:noProof/>
        </w:rPr>
        <w:t>3</w:t>
      </w:r>
      <w:r>
        <w:fldChar w:fldCharType="end"/>
      </w:r>
      <w:r>
        <w:t xml:space="preserve">. Summary of </w:t>
      </w:r>
      <w:r w:rsidR="00660148">
        <w:t>the indicator proposed in the Metropolis 2</w:t>
      </w:r>
      <w:bookmarkEnd w:id="496"/>
    </w:p>
    <w:tbl>
      <w:tblPr>
        <w:tblW w:w="0" w:type="auto"/>
        <w:tblBorders>
          <w:top w:val="single" w:sz="4" w:space="0" w:color="4E88C7"/>
          <w:left w:val="single" w:sz="4" w:space="0" w:color="4E88C7"/>
          <w:bottom w:val="single" w:sz="4" w:space="0" w:color="4E88C7"/>
          <w:right w:val="single" w:sz="4" w:space="0" w:color="4E88C7"/>
          <w:insideH w:val="single" w:sz="4" w:space="0" w:color="4E88C7"/>
          <w:insideV w:val="dotted" w:sz="4" w:space="0" w:color="4E88C7"/>
        </w:tblBorders>
        <w:tblLook w:val="04A0" w:firstRow="1" w:lastRow="0" w:firstColumn="1" w:lastColumn="0" w:noHBand="0" w:noVBand="1"/>
      </w:tblPr>
      <w:tblGrid>
        <w:gridCol w:w="2130"/>
        <w:gridCol w:w="903"/>
        <w:gridCol w:w="6037"/>
      </w:tblGrid>
      <w:tr w:rsidR="00695F5B" w14:paraId="31D93EF8" w14:textId="77777777" w:rsidTr="007E0852">
        <w:trPr>
          <w:trHeight w:val="344"/>
        </w:trPr>
        <w:tc>
          <w:tcPr>
            <w:tcW w:w="2130" w:type="dxa"/>
            <w:tcBorders>
              <w:top w:val="nil"/>
              <w:left w:val="nil"/>
              <w:bottom w:val="single" w:sz="12" w:space="0" w:color="4E88C7"/>
              <w:right w:val="nil"/>
            </w:tcBorders>
            <w:shd w:val="clear" w:color="auto" w:fill="DBE7F3"/>
          </w:tcPr>
          <w:p w14:paraId="76E0ACE6" w14:textId="77777777" w:rsidR="00695F5B" w:rsidRDefault="00695F5B" w:rsidP="00B22D50">
            <w:pPr>
              <w:pStyle w:val="TableTitle"/>
              <w:rPr>
                <w:rStyle w:val="FootnoteReference"/>
                <w:b w:val="0"/>
              </w:rPr>
            </w:pPr>
            <w:r>
              <w:rPr>
                <w:b w:val="0"/>
              </w:rPr>
              <w:t>Indicator</w:t>
            </w:r>
          </w:p>
        </w:tc>
        <w:tc>
          <w:tcPr>
            <w:tcW w:w="903" w:type="dxa"/>
            <w:tcBorders>
              <w:top w:val="nil"/>
              <w:left w:val="nil"/>
              <w:bottom w:val="single" w:sz="12" w:space="0" w:color="4E88C7"/>
              <w:right w:val="nil"/>
            </w:tcBorders>
            <w:shd w:val="clear" w:color="auto" w:fill="DBE7F3"/>
          </w:tcPr>
          <w:p w14:paraId="2455D902" w14:textId="77777777" w:rsidR="00695F5B" w:rsidRDefault="00695F5B" w:rsidP="00B22D50">
            <w:pPr>
              <w:pStyle w:val="TableTitle"/>
              <w:spacing w:line="259" w:lineRule="auto"/>
            </w:pPr>
            <w:r>
              <w:rPr>
                <w:b w:val="0"/>
              </w:rPr>
              <w:t>Unit</w:t>
            </w:r>
          </w:p>
        </w:tc>
        <w:tc>
          <w:tcPr>
            <w:tcW w:w="6037" w:type="dxa"/>
            <w:tcBorders>
              <w:top w:val="nil"/>
              <w:left w:val="nil"/>
              <w:bottom w:val="single" w:sz="12" w:space="0" w:color="4E88C7"/>
              <w:right w:val="nil"/>
            </w:tcBorders>
            <w:shd w:val="clear" w:color="auto" w:fill="DBE7F3"/>
          </w:tcPr>
          <w:p w14:paraId="0C72F979" w14:textId="77777777" w:rsidR="00695F5B" w:rsidRDefault="00695F5B" w:rsidP="00B22D50">
            <w:pPr>
              <w:pStyle w:val="TableTitle"/>
              <w:spacing w:line="259" w:lineRule="auto"/>
            </w:pPr>
            <w:r>
              <w:rPr>
                <w:b w:val="0"/>
              </w:rPr>
              <w:t>Description</w:t>
            </w:r>
          </w:p>
        </w:tc>
      </w:tr>
      <w:tr w:rsidR="00C75450" w14:paraId="619CFFFB" w14:textId="77777777" w:rsidTr="007E0852">
        <w:trPr>
          <w:trHeight w:val="624"/>
        </w:trPr>
        <w:tc>
          <w:tcPr>
            <w:tcW w:w="9070" w:type="dxa"/>
            <w:gridSpan w:val="3"/>
            <w:tcBorders>
              <w:top w:val="nil"/>
              <w:left w:val="nil"/>
              <w:bottom w:val="single" w:sz="12" w:space="0" w:color="4E88C7"/>
              <w:right w:val="nil"/>
            </w:tcBorders>
            <w:shd w:val="clear" w:color="auto" w:fill="auto"/>
            <w:vAlign w:val="bottom"/>
          </w:tcPr>
          <w:p w14:paraId="7D5283F3" w14:textId="06F12733" w:rsidR="00C75450" w:rsidRPr="005473C6" w:rsidRDefault="005473C6" w:rsidP="0058053E">
            <w:pPr>
              <w:pStyle w:val="TableTitle"/>
              <w:spacing w:line="259" w:lineRule="auto"/>
              <w:jc w:val="left"/>
              <w:rPr>
                <w:bCs/>
                <w:sz w:val="24"/>
                <w:szCs w:val="24"/>
              </w:rPr>
            </w:pPr>
            <w:r w:rsidRPr="00315D95">
              <w:rPr>
                <w:bCs/>
                <w:color w:val="4F81BD" w:themeColor="accent1"/>
                <w:sz w:val="24"/>
                <w:szCs w:val="24"/>
              </w:rPr>
              <w:t>Access and equity</w:t>
            </w:r>
          </w:p>
        </w:tc>
      </w:tr>
      <w:tr w:rsidR="00695F5B" w14:paraId="17836515" w14:textId="77777777" w:rsidTr="007E0852">
        <w:trPr>
          <w:trHeight w:val="352"/>
        </w:trPr>
        <w:tc>
          <w:tcPr>
            <w:tcW w:w="2130" w:type="dxa"/>
            <w:tcBorders>
              <w:top w:val="dotted" w:sz="4" w:space="0" w:color="4E88C7"/>
              <w:left w:val="nil"/>
              <w:bottom w:val="dotted" w:sz="4" w:space="0" w:color="4E88C7"/>
              <w:right w:val="nil"/>
            </w:tcBorders>
            <w:shd w:val="clear" w:color="auto" w:fill="auto"/>
          </w:tcPr>
          <w:p w14:paraId="765189C8" w14:textId="77777777" w:rsidR="00695F5B" w:rsidRDefault="00695F5B" w:rsidP="00B22D50">
            <w:pPr>
              <w:pStyle w:val="TableData"/>
              <w:spacing w:line="259" w:lineRule="auto"/>
              <w:rPr>
                <w:b/>
                <w:bCs/>
              </w:rPr>
            </w:pPr>
            <w:r w:rsidRPr="13CEC79E">
              <w:rPr>
                <w:b/>
                <w:bCs/>
              </w:rPr>
              <w:t>AEQ-1: Number of cancelled demands</w:t>
            </w:r>
          </w:p>
        </w:tc>
        <w:tc>
          <w:tcPr>
            <w:tcW w:w="903" w:type="dxa"/>
            <w:tcBorders>
              <w:top w:val="dotted" w:sz="4" w:space="0" w:color="4E88C7"/>
              <w:left w:val="dotted" w:sz="4" w:space="0" w:color="4E88C7"/>
              <w:bottom w:val="dotted" w:sz="4" w:space="0" w:color="4E88C7"/>
              <w:right w:val="dotted" w:sz="4" w:space="0" w:color="4E88C7"/>
            </w:tcBorders>
            <w:shd w:val="clear" w:color="auto" w:fill="auto"/>
          </w:tcPr>
          <w:p w14:paraId="311FA7C2" w14:textId="77777777" w:rsidR="00695F5B" w:rsidRDefault="00695F5B" w:rsidP="00B22D50">
            <w:pPr>
              <w:pStyle w:val="TableData"/>
              <w:spacing w:line="259" w:lineRule="auto"/>
              <w:jc w:val="center"/>
            </w:pPr>
            <w:r>
              <w:t>-</w:t>
            </w:r>
          </w:p>
        </w:tc>
        <w:tc>
          <w:tcPr>
            <w:tcW w:w="6037" w:type="dxa"/>
            <w:tcBorders>
              <w:top w:val="dotted" w:sz="4" w:space="0" w:color="4E88C7"/>
              <w:left w:val="dotted" w:sz="4" w:space="0" w:color="4E88C7"/>
              <w:bottom w:val="dotted" w:sz="4" w:space="0" w:color="4E88C7"/>
              <w:right w:val="nil"/>
            </w:tcBorders>
            <w:shd w:val="clear" w:color="auto" w:fill="auto"/>
          </w:tcPr>
          <w:p w14:paraId="267378BF" w14:textId="77777777" w:rsidR="00695F5B" w:rsidRDefault="00695F5B" w:rsidP="00B22D50">
            <w:pPr>
              <w:pStyle w:val="TableData"/>
            </w:pPr>
            <w:r>
              <w:t>Number of situations when realized arrival time of a given flight intention is greater than ideal expected arrival time by more or equal than some given cancellation delay limit that depends on mission type.</w:t>
            </w:r>
          </w:p>
          <w:p w14:paraId="36EC04DD" w14:textId="1B9126DA" w:rsidR="00695F5B" w:rsidRDefault="00695F5B" w:rsidP="00B22D50">
            <w:pPr>
              <w:pStyle w:val="TableData"/>
            </w:pPr>
            <w:r>
              <w:t>Ideal expected arrival time is computed as arrival time of the fastest trajectory from origin to destination departing at the requested time as if a user were alone in the system, respecting all concept airspace rules. Realized arrival time comes directly from the simulations.</w:t>
            </w:r>
          </w:p>
        </w:tc>
      </w:tr>
      <w:tr w:rsidR="00695F5B" w14:paraId="58116023" w14:textId="77777777" w:rsidTr="007E0852">
        <w:trPr>
          <w:trHeight w:val="352"/>
        </w:trPr>
        <w:tc>
          <w:tcPr>
            <w:tcW w:w="2130" w:type="dxa"/>
            <w:tcBorders>
              <w:top w:val="dotted" w:sz="4" w:space="0" w:color="4E88C7"/>
              <w:left w:val="nil"/>
              <w:bottom w:val="dotted" w:sz="4" w:space="0" w:color="4E88C7"/>
              <w:right w:val="nil"/>
            </w:tcBorders>
            <w:shd w:val="clear" w:color="auto" w:fill="auto"/>
          </w:tcPr>
          <w:p w14:paraId="26C9A575" w14:textId="77777777" w:rsidR="00695F5B" w:rsidRDefault="00695F5B" w:rsidP="00B22D50">
            <w:pPr>
              <w:pStyle w:val="TableData"/>
              <w:spacing w:line="259" w:lineRule="auto"/>
              <w:rPr>
                <w:b/>
                <w:bCs/>
              </w:rPr>
            </w:pPr>
            <w:r w:rsidRPr="13CEC79E">
              <w:rPr>
                <w:b/>
                <w:bCs/>
              </w:rPr>
              <w:t>AEQ-1.1 Percentage of cancelled demands</w:t>
            </w:r>
          </w:p>
        </w:tc>
        <w:tc>
          <w:tcPr>
            <w:tcW w:w="903" w:type="dxa"/>
            <w:tcBorders>
              <w:top w:val="dotted" w:sz="4" w:space="0" w:color="4E88C7"/>
              <w:left w:val="dotted" w:sz="4" w:space="0" w:color="4E88C7"/>
              <w:bottom w:val="dotted" w:sz="4" w:space="0" w:color="4E88C7"/>
              <w:right w:val="dotted" w:sz="4" w:space="0" w:color="4E88C7"/>
            </w:tcBorders>
            <w:shd w:val="clear" w:color="auto" w:fill="auto"/>
          </w:tcPr>
          <w:p w14:paraId="20DD3047" w14:textId="77777777" w:rsidR="00695F5B" w:rsidRDefault="00695F5B" w:rsidP="00B22D50">
            <w:pPr>
              <w:pStyle w:val="TableData"/>
              <w:spacing w:line="259" w:lineRule="auto"/>
              <w:jc w:val="center"/>
            </w:pPr>
            <w:r w:rsidRPr="13CEC79E">
              <w:t>%</w:t>
            </w:r>
          </w:p>
        </w:tc>
        <w:tc>
          <w:tcPr>
            <w:tcW w:w="6037" w:type="dxa"/>
            <w:tcBorders>
              <w:top w:val="dotted" w:sz="4" w:space="0" w:color="4E88C7"/>
              <w:left w:val="dotted" w:sz="4" w:space="0" w:color="4E88C7"/>
              <w:bottom w:val="dotted" w:sz="4" w:space="0" w:color="4E88C7"/>
              <w:right w:val="nil"/>
            </w:tcBorders>
            <w:shd w:val="clear" w:color="auto" w:fill="auto"/>
          </w:tcPr>
          <w:p w14:paraId="6091E52A" w14:textId="77777777" w:rsidR="00695F5B" w:rsidRDefault="00695F5B" w:rsidP="00B22D50">
            <w:pPr>
              <w:pStyle w:val="TableData"/>
            </w:pPr>
            <w:r w:rsidRPr="13CEC79E">
              <w:t xml:space="preserve">Calculated as </w:t>
            </w:r>
            <w:r>
              <w:t xml:space="preserve">the </w:t>
            </w:r>
            <w:r w:rsidRPr="13CEC79E">
              <w:t xml:space="preserve">ratio of AEQ-1 and </w:t>
            </w:r>
            <w:r>
              <w:t xml:space="preserve">the </w:t>
            </w:r>
            <w:r w:rsidRPr="13CEC79E">
              <w:t>total number of flight intentions in the given scenario.</w:t>
            </w:r>
          </w:p>
        </w:tc>
      </w:tr>
      <w:tr w:rsidR="00695F5B" w14:paraId="64280BAF" w14:textId="77777777" w:rsidTr="007E0852">
        <w:trPr>
          <w:trHeight w:val="352"/>
        </w:trPr>
        <w:tc>
          <w:tcPr>
            <w:tcW w:w="2130" w:type="dxa"/>
            <w:tcBorders>
              <w:top w:val="dotted" w:sz="4" w:space="0" w:color="4E88C7"/>
              <w:left w:val="nil"/>
              <w:bottom w:val="dotted" w:sz="4" w:space="0" w:color="4E88C7"/>
              <w:right w:val="nil"/>
            </w:tcBorders>
            <w:shd w:val="clear" w:color="auto" w:fill="auto"/>
          </w:tcPr>
          <w:p w14:paraId="2DA1FD6D" w14:textId="77777777" w:rsidR="00695F5B" w:rsidRDefault="00695F5B" w:rsidP="00B22D50">
            <w:pPr>
              <w:pStyle w:val="TableData"/>
              <w:spacing w:line="259" w:lineRule="auto"/>
              <w:rPr>
                <w:b/>
                <w:bCs/>
              </w:rPr>
            </w:pPr>
            <w:r w:rsidRPr="22478528">
              <w:rPr>
                <w:b/>
                <w:bCs/>
              </w:rPr>
              <w:t>AEQ-2: Number of inoperative trajectories</w:t>
            </w:r>
          </w:p>
        </w:tc>
        <w:tc>
          <w:tcPr>
            <w:tcW w:w="903" w:type="dxa"/>
            <w:tcBorders>
              <w:top w:val="dotted" w:sz="4" w:space="0" w:color="4E88C7"/>
              <w:left w:val="dotted" w:sz="4" w:space="0" w:color="4E88C7"/>
              <w:bottom w:val="dotted" w:sz="4" w:space="0" w:color="4E88C7"/>
              <w:right w:val="dotted" w:sz="4" w:space="0" w:color="4E88C7"/>
            </w:tcBorders>
            <w:shd w:val="clear" w:color="auto" w:fill="auto"/>
          </w:tcPr>
          <w:p w14:paraId="3A8408DA" w14:textId="77777777" w:rsidR="00695F5B" w:rsidRDefault="00695F5B" w:rsidP="00B22D50">
            <w:pPr>
              <w:pStyle w:val="TableData"/>
              <w:spacing w:line="259" w:lineRule="auto"/>
              <w:jc w:val="center"/>
            </w:pPr>
            <w:r>
              <w:t>-</w:t>
            </w:r>
          </w:p>
        </w:tc>
        <w:tc>
          <w:tcPr>
            <w:tcW w:w="6037" w:type="dxa"/>
            <w:tcBorders>
              <w:top w:val="dotted" w:sz="4" w:space="0" w:color="4E88C7"/>
              <w:left w:val="dotted" w:sz="4" w:space="0" w:color="4E88C7"/>
              <w:bottom w:val="dotted" w:sz="4" w:space="0" w:color="4E88C7"/>
              <w:right w:val="nil"/>
            </w:tcBorders>
            <w:shd w:val="clear" w:color="auto" w:fill="auto"/>
          </w:tcPr>
          <w:p w14:paraId="76546D42" w14:textId="77777777" w:rsidR="00695F5B" w:rsidRDefault="00695F5B" w:rsidP="00B22D50">
            <w:pPr>
              <w:pStyle w:val="TableData"/>
            </w:pPr>
            <w:r>
              <w:t xml:space="preserve">Number of situations when realized total mission duration is greater than specific drone autonomy. </w:t>
            </w:r>
          </w:p>
          <w:p w14:paraId="1FF0638E" w14:textId="77777777" w:rsidR="00695F5B" w:rsidRDefault="00695F5B" w:rsidP="00B22D50">
            <w:pPr>
              <w:pStyle w:val="TableData"/>
            </w:pPr>
            <w:r>
              <w:t>Realized trajectories and hence realized total mission duration comes directly from a simulation.</w:t>
            </w:r>
          </w:p>
        </w:tc>
      </w:tr>
      <w:tr w:rsidR="00695F5B" w14:paraId="1C37F5D4" w14:textId="77777777" w:rsidTr="007E0852">
        <w:trPr>
          <w:trHeight w:val="344"/>
        </w:trPr>
        <w:tc>
          <w:tcPr>
            <w:tcW w:w="2130" w:type="dxa"/>
            <w:tcBorders>
              <w:top w:val="single" w:sz="4" w:space="0" w:color="4E88C7"/>
              <w:left w:val="nil"/>
              <w:bottom w:val="single" w:sz="4" w:space="0" w:color="4E88C7"/>
              <w:right w:val="nil"/>
            </w:tcBorders>
            <w:shd w:val="clear" w:color="auto" w:fill="auto"/>
          </w:tcPr>
          <w:p w14:paraId="6F553541" w14:textId="77777777" w:rsidR="00695F5B" w:rsidRDefault="00695F5B" w:rsidP="00B22D50">
            <w:pPr>
              <w:pStyle w:val="TableData"/>
              <w:spacing w:line="259" w:lineRule="auto"/>
              <w:rPr>
                <w:b/>
                <w:bCs/>
              </w:rPr>
            </w:pPr>
            <w:r w:rsidRPr="22478528">
              <w:rPr>
                <w:b/>
                <w:bCs/>
              </w:rPr>
              <w:t>AEQ-2.1: Percentage of inoperative trajectories</w:t>
            </w:r>
          </w:p>
        </w:tc>
        <w:tc>
          <w:tcPr>
            <w:tcW w:w="903" w:type="dxa"/>
            <w:tcBorders>
              <w:top w:val="single" w:sz="4" w:space="0" w:color="4E88C7"/>
              <w:bottom w:val="single" w:sz="4" w:space="0" w:color="4E88C7"/>
            </w:tcBorders>
            <w:shd w:val="clear" w:color="auto" w:fill="auto"/>
          </w:tcPr>
          <w:p w14:paraId="32E8E20B" w14:textId="77777777" w:rsidR="00695F5B" w:rsidRDefault="00695F5B" w:rsidP="00B22D50">
            <w:pPr>
              <w:pStyle w:val="TableData"/>
              <w:spacing w:line="259" w:lineRule="auto"/>
              <w:jc w:val="center"/>
            </w:pPr>
            <w:r w:rsidRPr="13CEC79E">
              <w:t>%</w:t>
            </w:r>
          </w:p>
        </w:tc>
        <w:tc>
          <w:tcPr>
            <w:tcW w:w="6037" w:type="dxa"/>
            <w:tcBorders>
              <w:top w:val="single" w:sz="4" w:space="0" w:color="4E88C7"/>
              <w:bottom w:val="single" w:sz="4" w:space="0" w:color="4E88C7"/>
              <w:right w:val="nil"/>
            </w:tcBorders>
            <w:shd w:val="clear" w:color="auto" w:fill="auto"/>
          </w:tcPr>
          <w:p w14:paraId="2B349B56" w14:textId="77777777" w:rsidR="00695F5B" w:rsidRDefault="00695F5B" w:rsidP="00B22D50">
            <w:pPr>
              <w:pStyle w:val="TableData"/>
            </w:pPr>
            <w:r w:rsidRPr="13CEC79E">
              <w:t xml:space="preserve">Calculated as </w:t>
            </w:r>
            <w:r>
              <w:t xml:space="preserve">the </w:t>
            </w:r>
            <w:r w:rsidRPr="13CEC79E">
              <w:t xml:space="preserve">ratio of AEQ-2 and </w:t>
            </w:r>
            <w:r>
              <w:t xml:space="preserve">the </w:t>
            </w:r>
            <w:r w:rsidRPr="13CEC79E">
              <w:t>total number of flight intentions in the given scenario.</w:t>
            </w:r>
          </w:p>
        </w:tc>
      </w:tr>
      <w:tr w:rsidR="00695F5B" w14:paraId="32C0F13C" w14:textId="77777777" w:rsidTr="007E0852">
        <w:trPr>
          <w:trHeight w:val="344"/>
        </w:trPr>
        <w:tc>
          <w:tcPr>
            <w:tcW w:w="2130" w:type="dxa"/>
            <w:tcBorders>
              <w:top w:val="dotted" w:sz="4" w:space="0" w:color="4E88C7"/>
              <w:left w:val="nil"/>
              <w:bottom w:val="dotted" w:sz="4" w:space="0" w:color="4E88C7"/>
              <w:right w:val="nil"/>
            </w:tcBorders>
            <w:shd w:val="clear" w:color="auto" w:fill="auto"/>
          </w:tcPr>
          <w:p w14:paraId="29DE99B6" w14:textId="77777777" w:rsidR="00695F5B" w:rsidRDefault="00695F5B" w:rsidP="00B22D50">
            <w:pPr>
              <w:pStyle w:val="TableData"/>
              <w:rPr>
                <w:b/>
                <w:bCs/>
              </w:rPr>
            </w:pPr>
            <w:r w:rsidRPr="3057C43E">
              <w:rPr>
                <w:b/>
                <w:bCs/>
              </w:rPr>
              <w:t>AEQ-3: The demand delay dispersion</w:t>
            </w:r>
          </w:p>
        </w:tc>
        <w:tc>
          <w:tcPr>
            <w:tcW w:w="903" w:type="dxa"/>
            <w:tcBorders>
              <w:top w:val="dotted" w:sz="4" w:space="0" w:color="4E88C7"/>
              <w:left w:val="dotted" w:sz="4" w:space="0" w:color="4E88C7"/>
              <w:bottom w:val="dotted" w:sz="4" w:space="0" w:color="4E88C7"/>
              <w:right w:val="dotted" w:sz="4" w:space="0" w:color="4E88C7"/>
            </w:tcBorders>
            <w:shd w:val="clear" w:color="auto" w:fill="auto"/>
          </w:tcPr>
          <w:p w14:paraId="5BBBB0D5" w14:textId="77777777" w:rsidR="00695F5B" w:rsidRDefault="00695F5B" w:rsidP="00B22D50">
            <w:pPr>
              <w:pStyle w:val="TableData"/>
              <w:jc w:val="center"/>
            </w:pPr>
            <w:r>
              <w:t>sec</w:t>
            </w:r>
          </w:p>
        </w:tc>
        <w:tc>
          <w:tcPr>
            <w:tcW w:w="6037" w:type="dxa"/>
            <w:tcBorders>
              <w:top w:val="dotted" w:sz="4" w:space="0" w:color="4E88C7"/>
              <w:left w:val="dotted" w:sz="4" w:space="0" w:color="4E88C7"/>
              <w:bottom w:val="dotted" w:sz="4" w:space="0" w:color="4E88C7"/>
              <w:right w:val="nil"/>
            </w:tcBorders>
            <w:shd w:val="clear" w:color="auto" w:fill="auto"/>
          </w:tcPr>
          <w:p w14:paraId="4A7BD3CA" w14:textId="77777777" w:rsidR="00695F5B" w:rsidRDefault="00695F5B" w:rsidP="00B22D50">
            <w:pPr>
              <w:pStyle w:val="TableData"/>
              <w:rPr>
                <w:vertAlign w:val="subscript"/>
              </w:rPr>
            </w:pPr>
            <w:r>
              <w:t>Measured as standard deviation of delay of all flight intentions, where delay for each flight intention is calculated as a difference between realized arrival time and ideal expected arrival time.</w:t>
            </w:r>
          </w:p>
          <w:p w14:paraId="0B78C241" w14:textId="2F7761A7" w:rsidR="00695F5B" w:rsidRDefault="00695F5B" w:rsidP="00B22D50">
            <w:pPr>
              <w:pStyle w:val="TableData"/>
            </w:pPr>
            <w:r>
              <w:t>Ideal expected arrival time is computed as arrival time of the fastest trajectory from origin to destination departing at the requested time as if a user were alone in the system, respecting all concept airspace rules. Realized arrival time comes directly from the simulations.</w:t>
            </w:r>
          </w:p>
        </w:tc>
      </w:tr>
      <w:tr w:rsidR="00695F5B" w14:paraId="644F79BB" w14:textId="77777777" w:rsidTr="007E0852">
        <w:trPr>
          <w:trHeight w:val="344"/>
        </w:trPr>
        <w:tc>
          <w:tcPr>
            <w:tcW w:w="2130" w:type="dxa"/>
            <w:tcBorders>
              <w:top w:val="single" w:sz="4" w:space="0" w:color="4E88C7"/>
              <w:left w:val="nil"/>
              <w:bottom w:val="single" w:sz="4" w:space="0" w:color="4E88C7"/>
              <w:right w:val="nil"/>
            </w:tcBorders>
            <w:shd w:val="clear" w:color="auto" w:fill="auto"/>
          </w:tcPr>
          <w:p w14:paraId="2EF3586D" w14:textId="77777777" w:rsidR="00695F5B" w:rsidRDefault="00695F5B" w:rsidP="00B22D50">
            <w:pPr>
              <w:pStyle w:val="TableData"/>
              <w:rPr>
                <w:b/>
                <w:bCs/>
              </w:rPr>
            </w:pPr>
            <w:r w:rsidRPr="22478528">
              <w:rPr>
                <w:b/>
                <w:bCs/>
              </w:rPr>
              <w:t>AEQ-4: The worst demand delay</w:t>
            </w:r>
          </w:p>
        </w:tc>
        <w:tc>
          <w:tcPr>
            <w:tcW w:w="903" w:type="dxa"/>
            <w:tcBorders>
              <w:top w:val="single" w:sz="4" w:space="0" w:color="4E88C7"/>
              <w:bottom w:val="single" w:sz="4" w:space="0" w:color="4E88C7"/>
            </w:tcBorders>
            <w:shd w:val="clear" w:color="auto" w:fill="auto"/>
          </w:tcPr>
          <w:p w14:paraId="489407F7" w14:textId="77777777" w:rsidR="00695F5B" w:rsidRDefault="00695F5B" w:rsidP="00B22D50">
            <w:pPr>
              <w:pStyle w:val="TableData"/>
              <w:jc w:val="center"/>
            </w:pPr>
            <w:r>
              <w:t>sec</w:t>
            </w:r>
          </w:p>
        </w:tc>
        <w:tc>
          <w:tcPr>
            <w:tcW w:w="6037" w:type="dxa"/>
            <w:tcBorders>
              <w:top w:val="single" w:sz="4" w:space="0" w:color="4E88C7"/>
              <w:bottom w:val="single" w:sz="4" w:space="0" w:color="4E88C7"/>
              <w:right w:val="nil"/>
            </w:tcBorders>
            <w:shd w:val="clear" w:color="auto" w:fill="auto"/>
          </w:tcPr>
          <w:p w14:paraId="72027BAC" w14:textId="11EA21EE" w:rsidR="00695F5B" w:rsidRDefault="00695F5B" w:rsidP="00B22D50">
            <w:pPr>
              <w:pStyle w:val="TableData"/>
              <w:rPr>
                <w:vertAlign w:val="subscript"/>
              </w:rPr>
            </w:pPr>
            <w:r>
              <w:t>Computed as the maximal difference between any individual flight intention delay and the average delay; where delay for each flight intention is calculated as the difference between realized arrival time and ideal expected arrival time.</w:t>
            </w:r>
          </w:p>
        </w:tc>
      </w:tr>
      <w:tr w:rsidR="00695F5B" w14:paraId="74C6F183" w14:textId="77777777" w:rsidTr="007E0852">
        <w:trPr>
          <w:trHeight w:val="344"/>
        </w:trPr>
        <w:tc>
          <w:tcPr>
            <w:tcW w:w="2130" w:type="dxa"/>
            <w:tcBorders>
              <w:top w:val="dotted" w:sz="4" w:space="0" w:color="4E88C7"/>
              <w:left w:val="nil"/>
              <w:bottom w:val="dotted" w:sz="4" w:space="0" w:color="4E88C7"/>
              <w:right w:val="nil"/>
            </w:tcBorders>
            <w:shd w:val="clear" w:color="auto" w:fill="auto"/>
          </w:tcPr>
          <w:p w14:paraId="57FDEBB3" w14:textId="77777777" w:rsidR="00695F5B" w:rsidRDefault="00695F5B" w:rsidP="00B22D50">
            <w:pPr>
              <w:pStyle w:val="TableData"/>
              <w:rPr>
                <w:b/>
                <w:bCs/>
              </w:rPr>
            </w:pPr>
            <w:r w:rsidRPr="22478528">
              <w:rPr>
                <w:b/>
                <w:bCs/>
              </w:rPr>
              <w:lastRenderedPageBreak/>
              <w:t>AEQ-5: Number of inequitable delayed demands</w:t>
            </w:r>
          </w:p>
        </w:tc>
        <w:tc>
          <w:tcPr>
            <w:tcW w:w="903" w:type="dxa"/>
            <w:tcBorders>
              <w:top w:val="dotted" w:sz="4" w:space="0" w:color="4E88C7"/>
              <w:left w:val="dotted" w:sz="4" w:space="0" w:color="4E88C7"/>
              <w:bottom w:val="dotted" w:sz="4" w:space="0" w:color="4E88C7"/>
              <w:right w:val="dotted" w:sz="4" w:space="0" w:color="4E88C7"/>
            </w:tcBorders>
            <w:shd w:val="clear" w:color="auto" w:fill="auto"/>
          </w:tcPr>
          <w:p w14:paraId="43481A07" w14:textId="77777777" w:rsidR="00695F5B" w:rsidRDefault="00695F5B" w:rsidP="00B22D50">
            <w:pPr>
              <w:pStyle w:val="TableData"/>
              <w:spacing w:line="259" w:lineRule="auto"/>
              <w:jc w:val="center"/>
            </w:pPr>
            <w:r>
              <w:t>-</w:t>
            </w:r>
          </w:p>
        </w:tc>
        <w:tc>
          <w:tcPr>
            <w:tcW w:w="6037" w:type="dxa"/>
            <w:tcBorders>
              <w:top w:val="dotted" w:sz="4" w:space="0" w:color="4E88C7"/>
              <w:left w:val="dotted" w:sz="4" w:space="0" w:color="4E88C7"/>
              <w:bottom w:val="dotted" w:sz="4" w:space="0" w:color="4E88C7"/>
              <w:right w:val="nil"/>
            </w:tcBorders>
            <w:shd w:val="clear" w:color="auto" w:fill="auto"/>
          </w:tcPr>
          <w:p w14:paraId="401B5CE1" w14:textId="5E246E44" w:rsidR="00695F5B" w:rsidRDefault="00695F5B" w:rsidP="00B22D50">
            <w:pPr>
              <w:pStyle w:val="TableData"/>
              <w:rPr>
                <w:vertAlign w:val="subscript"/>
              </w:rPr>
            </w:pPr>
            <w:r>
              <w:t>Number of flight intentions whose delay is greater than a given threshold from the average delay in absolute sense, where delay for each flight intention is calculated as the difference between realized arrival time and ideal expected arrival time.</w:t>
            </w:r>
          </w:p>
        </w:tc>
      </w:tr>
      <w:tr w:rsidR="00695F5B" w14:paraId="266ED803" w14:textId="77777777" w:rsidTr="007E0852">
        <w:trPr>
          <w:trHeight w:val="344"/>
        </w:trPr>
        <w:tc>
          <w:tcPr>
            <w:tcW w:w="2130" w:type="dxa"/>
            <w:tcBorders>
              <w:top w:val="single" w:sz="4" w:space="0" w:color="4E88C7"/>
              <w:left w:val="nil"/>
              <w:bottom w:val="single" w:sz="4" w:space="0" w:color="4E88C7"/>
              <w:right w:val="nil"/>
            </w:tcBorders>
            <w:shd w:val="clear" w:color="auto" w:fill="auto"/>
          </w:tcPr>
          <w:p w14:paraId="0F2C1D43" w14:textId="77777777" w:rsidR="00695F5B" w:rsidRDefault="00695F5B" w:rsidP="00B22D50">
            <w:pPr>
              <w:pStyle w:val="TableData"/>
              <w:rPr>
                <w:b/>
                <w:bCs/>
              </w:rPr>
            </w:pPr>
            <w:r w:rsidRPr="22478528">
              <w:rPr>
                <w:b/>
                <w:bCs/>
              </w:rPr>
              <w:t>AEQ-5-1: Percentage of inequitable delayed demands</w:t>
            </w:r>
          </w:p>
        </w:tc>
        <w:tc>
          <w:tcPr>
            <w:tcW w:w="903" w:type="dxa"/>
            <w:tcBorders>
              <w:top w:val="single" w:sz="4" w:space="0" w:color="4E88C7"/>
              <w:bottom w:val="single" w:sz="4" w:space="0" w:color="4E88C7"/>
            </w:tcBorders>
            <w:shd w:val="clear" w:color="auto" w:fill="auto"/>
          </w:tcPr>
          <w:p w14:paraId="2A6B51C2" w14:textId="77777777" w:rsidR="00695F5B" w:rsidRDefault="00695F5B" w:rsidP="00B22D50">
            <w:pPr>
              <w:pStyle w:val="TableData"/>
              <w:jc w:val="center"/>
            </w:pPr>
            <w:r>
              <w:t>%</w:t>
            </w:r>
          </w:p>
        </w:tc>
        <w:tc>
          <w:tcPr>
            <w:tcW w:w="6037" w:type="dxa"/>
            <w:tcBorders>
              <w:top w:val="single" w:sz="4" w:space="0" w:color="4E88C7"/>
              <w:bottom w:val="single" w:sz="4" w:space="0" w:color="4E88C7"/>
              <w:right w:val="nil"/>
            </w:tcBorders>
            <w:shd w:val="clear" w:color="auto" w:fill="auto"/>
          </w:tcPr>
          <w:p w14:paraId="722C3EB7" w14:textId="77777777" w:rsidR="00695F5B" w:rsidRDefault="00695F5B" w:rsidP="00B22D50">
            <w:pPr>
              <w:pStyle w:val="TableData"/>
            </w:pPr>
            <w:r>
              <w:t>Calculated as the ratio of AEQ-5 and the total number of flight intentions in the given scenario.</w:t>
            </w:r>
          </w:p>
        </w:tc>
      </w:tr>
      <w:tr w:rsidR="00E41D09" w14:paraId="37D6D74A" w14:textId="77777777" w:rsidTr="007E0852">
        <w:trPr>
          <w:trHeight w:val="624"/>
        </w:trPr>
        <w:tc>
          <w:tcPr>
            <w:tcW w:w="9070" w:type="dxa"/>
            <w:gridSpan w:val="3"/>
            <w:tcBorders>
              <w:top w:val="nil"/>
              <w:left w:val="nil"/>
              <w:bottom w:val="single" w:sz="12" w:space="0" w:color="4E88C7"/>
              <w:right w:val="nil"/>
            </w:tcBorders>
            <w:shd w:val="clear" w:color="auto" w:fill="auto"/>
            <w:vAlign w:val="bottom"/>
          </w:tcPr>
          <w:p w14:paraId="3D566E6B" w14:textId="2EE95F9E" w:rsidR="00E41D09" w:rsidRPr="005473C6" w:rsidRDefault="00EA7933" w:rsidP="00B22D50">
            <w:pPr>
              <w:pStyle w:val="TableTitle"/>
              <w:spacing w:line="259" w:lineRule="auto"/>
              <w:jc w:val="left"/>
              <w:rPr>
                <w:bCs/>
                <w:sz w:val="24"/>
                <w:szCs w:val="24"/>
              </w:rPr>
            </w:pPr>
            <w:r w:rsidRPr="00B018D0">
              <w:rPr>
                <w:bCs/>
                <w:color w:val="4F81BD" w:themeColor="accent1"/>
                <w:sz w:val="24"/>
                <w:szCs w:val="24"/>
              </w:rPr>
              <w:t>Capacity</w:t>
            </w:r>
          </w:p>
        </w:tc>
      </w:tr>
      <w:tr w:rsidR="00EA7933" w14:paraId="78854645" w14:textId="77777777" w:rsidTr="007E0852">
        <w:trPr>
          <w:trHeight w:val="352"/>
        </w:trPr>
        <w:tc>
          <w:tcPr>
            <w:tcW w:w="2130" w:type="dxa"/>
            <w:tcBorders>
              <w:top w:val="dotted" w:sz="4" w:space="0" w:color="4E88C7"/>
              <w:left w:val="nil"/>
              <w:bottom w:val="dotted" w:sz="4" w:space="0" w:color="4E88C7"/>
              <w:right w:val="nil"/>
            </w:tcBorders>
            <w:shd w:val="clear" w:color="auto" w:fill="auto"/>
          </w:tcPr>
          <w:p w14:paraId="480DF23F" w14:textId="7C3333BC" w:rsidR="00EA7933" w:rsidRDefault="00EA7933" w:rsidP="00EA7933">
            <w:pPr>
              <w:pStyle w:val="TableData"/>
              <w:spacing w:line="259" w:lineRule="auto"/>
              <w:rPr>
                <w:b/>
                <w:bCs/>
              </w:rPr>
            </w:pPr>
            <w:r w:rsidRPr="22478528">
              <w:rPr>
                <w:b/>
                <w:bCs/>
              </w:rPr>
              <w:t>CAP-1: Average demand delay</w:t>
            </w:r>
          </w:p>
        </w:tc>
        <w:tc>
          <w:tcPr>
            <w:tcW w:w="903" w:type="dxa"/>
            <w:tcBorders>
              <w:top w:val="dotted" w:sz="4" w:space="0" w:color="4E88C7"/>
              <w:left w:val="dotted" w:sz="4" w:space="0" w:color="4E88C7"/>
              <w:bottom w:val="dotted" w:sz="4" w:space="0" w:color="4E88C7"/>
              <w:right w:val="dotted" w:sz="4" w:space="0" w:color="4E88C7"/>
            </w:tcBorders>
            <w:shd w:val="clear" w:color="auto" w:fill="auto"/>
          </w:tcPr>
          <w:p w14:paraId="5A1335D9" w14:textId="5354A39D" w:rsidR="00EA7933" w:rsidRDefault="00EA7933" w:rsidP="00EA7933">
            <w:pPr>
              <w:pStyle w:val="TableData"/>
              <w:spacing w:line="259" w:lineRule="auto"/>
              <w:jc w:val="center"/>
            </w:pPr>
            <w:r>
              <w:t>sec</w:t>
            </w:r>
          </w:p>
        </w:tc>
        <w:tc>
          <w:tcPr>
            <w:tcW w:w="6037" w:type="dxa"/>
            <w:tcBorders>
              <w:top w:val="dotted" w:sz="4" w:space="0" w:color="4E88C7"/>
              <w:left w:val="dotted" w:sz="4" w:space="0" w:color="4E88C7"/>
              <w:bottom w:val="dotted" w:sz="4" w:space="0" w:color="4E88C7"/>
              <w:right w:val="nil"/>
            </w:tcBorders>
            <w:shd w:val="clear" w:color="auto" w:fill="auto"/>
          </w:tcPr>
          <w:p w14:paraId="7115A2A9" w14:textId="36A7197F" w:rsidR="00EA7933" w:rsidRDefault="00EA7933" w:rsidP="00EA7933">
            <w:pPr>
              <w:pStyle w:val="TableData"/>
              <w:rPr>
                <w:vertAlign w:val="subscript"/>
              </w:rPr>
            </w:pPr>
            <w:r>
              <w:t>Measured as an arithmetic mean of delay of all flight intentions, where delay for each flight intention is calculated as the difference between realized arrival time and ideal expected arrival time.</w:t>
            </w:r>
          </w:p>
          <w:p w14:paraId="2BBC7946" w14:textId="20B229D7" w:rsidR="00EA7933" w:rsidRDefault="00EA7933" w:rsidP="00EA7933">
            <w:pPr>
              <w:pStyle w:val="TableData"/>
            </w:pPr>
            <w:r>
              <w:t>Ideal expected arrival time is computed as arrival time of the fastest trajectory from origin to destination departing at the requested time as if a user were alone in the system, respecting all concept airspace rules. Realized arrival time comes directly from the simulation.</w:t>
            </w:r>
          </w:p>
        </w:tc>
      </w:tr>
      <w:tr w:rsidR="00EA7933" w14:paraId="62D8A108" w14:textId="77777777" w:rsidTr="007E0852">
        <w:trPr>
          <w:trHeight w:val="344"/>
        </w:trPr>
        <w:tc>
          <w:tcPr>
            <w:tcW w:w="2130" w:type="dxa"/>
            <w:tcBorders>
              <w:top w:val="single" w:sz="4" w:space="0" w:color="4E88C7"/>
              <w:left w:val="nil"/>
              <w:bottom w:val="single" w:sz="4" w:space="0" w:color="4E88C7"/>
              <w:right w:val="nil"/>
            </w:tcBorders>
            <w:shd w:val="clear" w:color="auto" w:fill="auto"/>
          </w:tcPr>
          <w:p w14:paraId="75A0FC1B" w14:textId="48A4BC27" w:rsidR="00EA7933" w:rsidRPr="22478528" w:rsidRDefault="00EA7933" w:rsidP="00EA7933">
            <w:pPr>
              <w:pStyle w:val="TableData"/>
              <w:rPr>
                <w:b/>
                <w:bCs/>
              </w:rPr>
            </w:pPr>
            <w:r w:rsidRPr="22478528">
              <w:rPr>
                <w:b/>
                <w:bCs/>
              </w:rPr>
              <w:t>CAP-2: Average number of intrusions</w:t>
            </w:r>
          </w:p>
        </w:tc>
        <w:tc>
          <w:tcPr>
            <w:tcW w:w="903" w:type="dxa"/>
            <w:tcBorders>
              <w:top w:val="single" w:sz="4" w:space="0" w:color="4E88C7"/>
              <w:bottom w:val="single" w:sz="4" w:space="0" w:color="4E88C7"/>
            </w:tcBorders>
            <w:shd w:val="clear" w:color="auto" w:fill="auto"/>
          </w:tcPr>
          <w:p w14:paraId="3BF49085" w14:textId="72D30FE9" w:rsidR="00EA7933" w:rsidRDefault="00EA7933" w:rsidP="00EA7933">
            <w:pPr>
              <w:pStyle w:val="TableData"/>
              <w:jc w:val="center"/>
            </w:pPr>
            <w:r>
              <w:t>-</w:t>
            </w:r>
          </w:p>
        </w:tc>
        <w:tc>
          <w:tcPr>
            <w:tcW w:w="6037" w:type="dxa"/>
            <w:tcBorders>
              <w:top w:val="single" w:sz="4" w:space="0" w:color="4E88C7"/>
              <w:bottom w:val="single" w:sz="4" w:space="0" w:color="4E88C7"/>
              <w:right w:val="nil"/>
            </w:tcBorders>
            <w:shd w:val="clear" w:color="auto" w:fill="auto"/>
          </w:tcPr>
          <w:p w14:paraId="2616657E" w14:textId="77777777" w:rsidR="00EA7933" w:rsidRDefault="00EA7933" w:rsidP="00EA7933">
            <w:pPr>
              <w:pStyle w:val="TableData"/>
            </w:pPr>
            <w:r>
              <w:t>Number of intrusions per flight intention I.e., a ration between total number of intrusions (SAF-2 indicator) and number of flight intentions.</w:t>
            </w:r>
          </w:p>
          <w:p w14:paraId="305909C5" w14:textId="58C7F954" w:rsidR="00EA7933" w:rsidRDefault="00EA7933" w:rsidP="00EA7933">
            <w:pPr>
              <w:pStyle w:val="TableData"/>
            </w:pPr>
            <w:r>
              <w:t xml:space="preserve">Intrusions are situations in which the distance between two aircraft is smaller than separation norm of 32 metres horizontally and 25 feet </w:t>
            </w:r>
            <w:proofErr w:type="gramStart"/>
            <w:r>
              <w:t>vertically, and</w:t>
            </w:r>
            <w:proofErr w:type="gramEnd"/>
            <w:r>
              <w:t xml:space="preserve"> is directly computed during the simulation.</w:t>
            </w:r>
          </w:p>
        </w:tc>
      </w:tr>
      <w:tr w:rsidR="00EA7933" w14:paraId="2F6FF592" w14:textId="77777777" w:rsidTr="007E0852">
        <w:trPr>
          <w:trHeight w:val="344"/>
        </w:trPr>
        <w:tc>
          <w:tcPr>
            <w:tcW w:w="2130" w:type="dxa"/>
            <w:tcBorders>
              <w:top w:val="single" w:sz="4" w:space="0" w:color="4E88C7"/>
              <w:left w:val="nil"/>
              <w:bottom w:val="single" w:sz="4" w:space="0" w:color="4E88C7"/>
              <w:right w:val="nil"/>
            </w:tcBorders>
            <w:shd w:val="clear" w:color="auto" w:fill="auto"/>
          </w:tcPr>
          <w:p w14:paraId="4EDC9298" w14:textId="752CA0E7" w:rsidR="00EA7933" w:rsidRPr="22478528" w:rsidRDefault="00EA7933" w:rsidP="00EA7933">
            <w:pPr>
              <w:pStyle w:val="TableData"/>
              <w:rPr>
                <w:b/>
                <w:bCs/>
              </w:rPr>
            </w:pPr>
            <w:r w:rsidRPr="22478528">
              <w:rPr>
                <w:b/>
                <w:bCs/>
              </w:rPr>
              <w:t>CAP-3: Additional demand delay</w:t>
            </w:r>
          </w:p>
        </w:tc>
        <w:tc>
          <w:tcPr>
            <w:tcW w:w="903" w:type="dxa"/>
            <w:tcBorders>
              <w:top w:val="single" w:sz="4" w:space="0" w:color="4E88C7"/>
              <w:bottom w:val="single" w:sz="4" w:space="0" w:color="4E88C7"/>
            </w:tcBorders>
            <w:shd w:val="clear" w:color="auto" w:fill="auto"/>
          </w:tcPr>
          <w:p w14:paraId="7EF0BEFC" w14:textId="4C25A6F8" w:rsidR="00EA7933" w:rsidRDefault="00EA7933" w:rsidP="00EA7933">
            <w:pPr>
              <w:pStyle w:val="TableData"/>
              <w:jc w:val="center"/>
            </w:pPr>
            <w:r>
              <w:t>sec</w:t>
            </w:r>
          </w:p>
        </w:tc>
        <w:tc>
          <w:tcPr>
            <w:tcW w:w="6037" w:type="dxa"/>
            <w:tcBorders>
              <w:top w:val="single" w:sz="4" w:space="0" w:color="4E88C7"/>
              <w:bottom w:val="single" w:sz="4" w:space="0" w:color="4E88C7"/>
              <w:right w:val="nil"/>
            </w:tcBorders>
            <w:shd w:val="clear" w:color="auto" w:fill="auto"/>
          </w:tcPr>
          <w:p w14:paraId="74DBCDB8" w14:textId="59FA9847" w:rsidR="00EA7933" w:rsidRDefault="00EA7933" w:rsidP="00EA7933">
            <w:pPr>
              <w:pStyle w:val="TableData"/>
            </w:pPr>
            <w:r w:rsidRPr="22478528">
              <w:t xml:space="preserve">Calculated as an increase of the CAP-1 indicator with </w:t>
            </w:r>
            <w:r>
              <w:t xml:space="preserve">the </w:t>
            </w:r>
            <w:r w:rsidRPr="22478528">
              <w:t>introduction of rogue aircraft.</w:t>
            </w:r>
          </w:p>
        </w:tc>
      </w:tr>
      <w:tr w:rsidR="00EA7933" w14:paraId="31F6783D" w14:textId="77777777" w:rsidTr="007E0852">
        <w:trPr>
          <w:trHeight w:val="344"/>
        </w:trPr>
        <w:tc>
          <w:tcPr>
            <w:tcW w:w="2130" w:type="dxa"/>
            <w:tcBorders>
              <w:top w:val="single" w:sz="4" w:space="0" w:color="4E88C7"/>
              <w:left w:val="nil"/>
              <w:bottom w:val="single" w:sz="4" w:space="0" w:color="4E88C7"/>
              <w:right w:val="nil"/>
            </w:tcBorders>
            <w:shd w:val="clear" w:color="auto" w:fill="auto"/>
          </w:tcPr>
          <w:p w14:paraId="55D0A85A" w14:textId="576F8E81" w:rsidR="00EA7933" w:rsidRPr="22478528" w:rsidRDefault="00EA7933" w:rsidP="00EA7933">
            <w:pPr>
              <w:pStyle w:val="TableData"/>
              <w:rPr>
                <w:b/>
                <w:bCs/>
              </w:rPr>
            </w:pPr>
            <w:r w:rsidRPr="22478528">
              <w:rPr>
                <w:b/>
                <w:bCs/>
              </w:rPr>
              <w:t>CAP-4: Additional number of intrusions</w:t>
            </w:r>
          </w:p>
        </w:tc>
        <w:tc>
          <w:tcPr>
            <w:tcW w:w="903" w:type="dxa"/>
            <w:tcBorders>
              <w:top w:val="single" w:sz="4" w:space="0" w:color="4E88C7"/>
              <w:bottom w:val="single" w:sz="4" w:space="0" w:color="4E88C7"/>
            </w:tcBorders>
            <w:shd w:val="clear" w:color="auto" w:fill="auto"/>
          </w:tcPr>
          <w:p w14:paraId="40D75F5C" w14:textId="6DBADC9A" w:rsidR="00EA7933" w:rsidRDefault="00EA7933" w:rsidP="00EA7933">
            <w:pPr>
              <w:pStyle w:val="TableData"/>
              <w:jc w:val="center"/>
            </w:pPr>
            <w:r>
              <w:t>-</w:t>
            </w:r>
          </w:p>
        </w:tc>
        <w:tc>
          <w:tcPr>
            <w:tcW w:w="6037" w:type="dxa"/>
            <w:tcBorders>
              <w:top w:val="single" w:sz="4" w:space="0" w:color="4E88C7"/>
              <w:bottom w:val="single" w:sz="4" w:space="0" w:color="4E88C7"/>
              <w:right w:val="nil"/>
            </w:tcBorders>
            <w:shd w:val="clear" w:color="auto" w:fill="auto"/>
          </w:tcPr>
          <w:p w14:paraId="21721E05" w14:textId="03E66378" w:rsidR="00EA7933" w:rsidRPr="22478528" w:rsidRDefault="00EA7933" w:rsidP="00EA7933">
            <w:pPr>
              <w:pStyle w:val="TableData"/>
            </w:pPr>
            <w:r w:rsidRPr="22478528">
              <w:t xml:space="preserve">Calculated as an increase of the CAP-2 indicator with </w:t>
            </w:r>
            <w:r>
              <w:t xml:space="preserve">the </w:t>
            </w:r>
            <w:r w:rsidRPr="22478528">
              <w:t>introduction of rogue aircraft.</w:t>
            </w:r>
          </w:p>
        </w:tc>
      </w:tr>
      <w:tr w:rsidR="007E0852" w14:paraId="1B269D8F" w14:textId="77777777" w:rsidTr="008C1E9E">
        <w:trPr>
          <w:trHeight w:val="624"/>
        </w:trPr>
        <w:tc>
          <w:tcPr>
            <w:tcW w:w="9070" w:type="dxa"/>
            <w:gridSpan w:val="3"/>
            <w:tcBorders>
              <w:top w:val="nil"/>
              <w:left w:val="nil"/>
              <w:bottom w:val="single" w:sz="12" w:space="0" w:color="4E88C7"/>
              <w:right w:val="nil"/>
            </w:tcBorders>
            <w:shd w:val="clear" w:color="auto" w:fill="auto"/>
            <w:vAlign w:val="bottom"/>
          </w:tcPr>
          <w:p w14:paraId="44841BAD" w14:textId="1947E94C" w:rsidR="007E0852" w:rsidRPr="005473C6" w:rsidRDefault="007E0852" w:rsidP="008C1E9E">
            <w:pPr>
              <w:pStyle w:val="TableTitle"/>
              <w:spacing w:line="259" w:lineRule="auto"/>
              <w:jc w:val="left"/>
              <w:rPr>
                <w:bCs/>
                <w:sz w:val="24"/>
                <w:szCs w:val="24"/>
              </w:rPr>
            </w:pPr>
            <w:r>
              <w:rPr>
                <w:bCs/>
                <w:color w:val="4F81BD" w:themeColor="accent1"/>
                <w:sz w:val="24"/>
                <w:szCs w:val="24"/>
              </w:rPr>
              <w:t>Efficiency</w:t>
            </w:r>
          </w:p>
        </w:tc>
      </w:tr>
      <w:tr w:rsidR="007E0852" w:rsidRPr="0019567E" w14:paraId="09A8B4AE" w14:textId="77777777" w:rsidTr="007E0852">
        <w:trPr>
          <w:trHeight w:val="352"/>
        </w:trPr>
        <w:tc>
          <w:tcPr>
            <w:tcW w:w="2130" w:type="dxa"/>
            <w:tcBorders>
              <w:top w:val="dotted" w:sz="4" w:space="0" w:color="4E88C7"/>
              <w:left w:val="nil"/>
              <w:bottom w:val="dotted" w:sz="4" w:space="0" w:color="4E88C7"/>
              <w:right w:val="nil"/>
            </w:tcBorders>
            <w:shd w:val="clear" w:color="auto" w:fill="auto"/>
          </w:tcPr>
          <w:p w14:paraId="605FAC07" w14:textId="77777777" w:rsidR="007E0852" w:rsidRPr="00D3289D" w:rsidRDefault="007E0852" w:rsidP="00D3289D">
            <w:pPr>
              <w:pStyle w:val="TableData"/>
              <w:rPr>
                <w:b/>
              </w:rPr>
            </w:pPr>
            <w:r w:rsidRPr="00D3289D">
              <w:rPr>
                <w:b/>
              </w:rPr>
              <w:t>EFF-1: Horizontal distance route efficiency</w:t>
            </w:r>
          </w:p>
        </w:tc>
        <w:tc>
          <w:tcPr>
            <w:tcW w:w="903" w:type="dxa"/>
            <w:tcBorders>
              <w:top w:val="dotted" w:sz="4" w:space="0" w:color="4E88C7"/>
              <w:left w:val="dotted" w:sz="4" w:space="0" w:color="4E88C7"/>
              <w:bottom w:val="dotted" w:sz="4" w:space="0" w:color="4E88C7"/>
              <w:right w:val="dotted" w:sz="4" w:space="0" w:color="4E88C7"/>
            </w:tcBorders>
            <w:shd w:val="clear" w:color="auto" w:fill="auto"/>
          </w:tcPr>
          <w:p w14:paraId="51578597" w14:textId="77777777" w:rsidR="007E0852" w:rsidRPr="0019567E" w:rsidRDefault="007E0852" w:rsidP="008C1E9E">
            <w:pPr>
              <w:pStyle w:val="TableData"/>
              <w:spacing w:line="259" w:lineRule="auto"/>
              <w:jc w:val="center"/>
            </w:pPr>
            <w:r>
              <w:t>%</w:t>
            </w:r>
          </w:p>
        </w:tc>
        <w:tc>
          <w:tcPr>
            <w:tcW w:w="6037" w:type="dxa"/>
            <w:tcBorders>
              <w:top w:val="dotted" w:sz="4" w:space="0" w:color="4E88C7"/>
              <w:left w:val="dotted" w:sz="4" w:space="0" w:color="4E88C7"/>
              <w:bottom w:val="dotted" w:sz="4" w:space="0" w:color="4E88C7"/>
              <w:right w:val="nil"/>
            </w:tcBorders>
            <w:shd w:val="clear" w:color="auto" w:fill="auto"/>
          </w:tcPr>
          <w:p w14:paraId="25ACE506" w14:textId="77777777" w:rsidR="007E0852" w:rsidRPr="0019567E" w:rsidRDefault="007E0852" w:rsidP="008C1E9E">
            <w:pPr>
              <w:pStyle w:val="TableData"/>
            </w:pPr>
            <w:r w:rsidRPr="0019567E">
              <w:t>Ratio representing the length of the ideal horizontal route to the actual horizontal route.</w:t>
            </w:r>
          </w:p>
          <w:p w14:paraId="74DAD19F" w14:textId="77777777" w:rsidR="007E0852" w:rsidRPr="0019567E" w:rsidRDefault="007E0852" w:rsidP="008C1E9E">
            <w:pPr>
              <w:pStyle w:val="TableData"/>
            </w:pPr>
          </w:p>
        </w:tc>
      </w:tr>
      <w:tr w:rsidR="007E0852" w:rsidRPr="0019567E" w14:paraId="6F5F9109" w14:textId="77777777" w:rsidTr="007E0852">
        <w:trPr>
          <w:trHeight w:val="352"/>
        </w:trPr>
        <w:tc>
          <w:tcPr>
            <w:tcW w:w="2130" w:type="dxa"/>
            <w:tcBorders>
              <w:top w:val="dotted" w:sz="4" w:space="0" w:color="4E88C7"/>
              <w:left w:val="nil"/>
              <w:bottom w:val="dotted" w:sz="4" w:space="0" w:color="4E88C7"/>
              <w:right w:val="nil"/>
            </w:tcBorders>
            <w:shd w:val="clear" w:color="auto" w:fill="auto"/>
          </w:tcPr>
          <w:p w14:paraId="28282AB0" w14:textId="77777777" w:rsidR="007E0852" w:rsidRPr="00D3289D" w:rsidRDefault="007E0852" w:rsidP="00D3289D">
            <w:pPr>
              <w:pStyle w:val="TableData"/>
              <w:rPr>
                <w:b/>
              </w:rPr>
            </w:pPr>
            <w:r w:rsidRPr="00D3289D">
              <w:rPr>
                <w:b/>
              </w:rPr>
              <w:t>EFF-2: Vertical distance route efficiency</w:t>
            </w:r>
          </w:p>
        </w:tc>
        <w:tc>
          <w:tcPr>
            <w:tcW w:w="903" w:type="dxa"/>
            <w:tcBorders>
              <w:top w:val="dotted" w:sz="4" w:space="0" w:color="4E88C7"/>
              <w:left w:val="dotted" w:sz="4" w:space="0" w:color="4E88C7"/>
              <w:bottom w:val="dotted" w:sz="4" w:space="0" w:color="4E88C7"/>
              <w:right w:val="dotted" w:sz="4" w:space="0" w:color="4E88C7"/>
            </w:tcBorders>
            <w:shd w:val="clear" w:color="auto" w:fill="auto"/>
          </w:tcPr>
          <w:p w14:paraId="27FA739C" w14:textId="77777777" w:rsidR="007E0852" w:rsidRPr="0019567E" w:rsidRDefault="007E0852" w:rsidP="008C1E9E">
            <w:pPr>
              <w:pStyle w:val="TableData"/>
              <w:spacing w:line="259" w:lineRule="auto"/>
              <w:jc w:val="center"/>
            </w:pPr>
            <w:r>
              <w:t>%</w:t>
            </w:r>
          </w:p>
        </w:tc>
        <w:tc>
          <w:tcPr>
            <w:tcW w:w="6037" w:type="dxa"/>
            <w:tcBorders>
              <w:top w:val="dotted" w:sz="4" w:space="0" w:color="4E88C7"/>
              <w:left w:val="dotted" w:sz="4" w:space="0" w:color="4E88C7"/>
              <w:bottom w:val="dotted" w:sz="4" w:space="0" w:color="4E88C7"/>
              <w:right w:val="nil"/>
            </w:tcBorders>
            <w:shd w:val="clear" w:color="auto" w:fill="auto"/>
          </w:tcPr>
          <w:p w14:paraId="4E320110" w14:textId="77777777" w:rsidR="007E0852" w:rsidRPr="0019567E" w:rsidRDefault="007E0852" w:rsidP="008C1E9E">
            <w:pPr>
              <w:pStyle w:val="TableData"/>
            </w:pPr>
            <w:r w:rsidRPr="0019567E">
              <w:t>Ratio representing the length of the ideal vertical route to the actual vertical route.</w:t>
            </w:r>
          </w:p>
        </w:tc>
      </w:tr>
      <w:tr w:rsidR="007E0852" w:rsidRPr="0019567E" w14:paraId="3DCE6D51" w14:textId="77777777" w:rsidTr="007E0852">
        <w:trPr>
          <w:trHeight w:val="344"/>
        </w:trPr>
        <w:tc>
          <w:tcPr>
            <w:tcW w:w="2130" w:type="dxa"/>
            <w:tcBorders>
              <w:top w:val="single" w:sz="4" w:space="0" w:color="4E88C7"/>
              <w:left w:val="nil"/>
              <w:bottom w:val="single" w:sz="4" w:space="0" w:color="4E88C7"/>
              <w:right w:val="nil"/>
            </w:tcBorders>
            <w:shd w:val="clear" w:color="auto" w:fill="auto"/>
          </w:tcPr>
          <w:p w14:paraId="404BF863" w14:textId="77777777" w:rsidR="007E0852" w:rsidRPr="00D3289D" w:rsidRDefault="007E0852" w:rsidP="00D3289D">
            <w:pPr>
              <w:pStyle w:val="TableData"/>
              <w:rPr>
                <w:b/>
              </w:rPr>
            </w:pPr>
            <w:r w:rsidRPr="00D3289D">
              <w:rPr>
                <w:b/>
              </w:rPr>
              <w:t>EFF-3: Ascending route efficiency</w:t>
            </w:r>
          </w:p>
        </w:tc>
        <w:tc>
          <w:tcPr>
            <w:tcW w:w="903" w:type="dxa"/>
            <w:tcBorders>
              <w:top w:val="single" w:sz="4" w:space="0" w:color="4E88C7"/>
              <w:bottom w:val="single" w:sz="4" w:space="0" w:color="4E88C7"/>
            </w:tcBorders>
            <w:shd w:val="clear" w:color="auto" w:fill="auto"/>
          </w:tcPr>
          <w:p w14:paraId="3D84BA04" w14:textId="77777777" w:rsidR="007E0852" w:rsidRPr="0019567E" w:rsidRDefault="007E0852" w:rsidP="008C1E9E">
            <w:pPr>
              <w:pStyle w:val="TableData"/>
              <w:jc w:val="center"/>
            </w:pPr>
            <w:r>
              <w:t>%</w:t>
            </w:r>
          </w:p>
        </w:tc>
        <w:tc>
          <w:tcPr>
            <w:tcW w:w="6037" w:type="dxa"/>
            <w:tcBorders>
              <w:top w:val="single" w:sz="4" w:space="0" w:color="4E88C7"/>
              <w:bottom w:val="single" w:sz="4" w:space="0" w:color="4E88C7"/>
              <w:right w:val="nil"/>
            </w:tcBorders>
            <w:shd w:val="clear" w:color="auto" w:fill="auto"/>
          </w:tcPr>
          <w:p w14:paraId="27E1134E" w14:textId="77777777" w:rsidR="007E0852" w:rsidRPr="0019567E" w:rsidRDefault="007E0852" w:rsidP="008C1E9E">
            <w:pPr>
              <w:pStyle w:val="TableData"/>
            </w:pPr>
            <w:r w:rsidRPr="0019567E">
              <w:t>Ratio representing the length of the ascending distance in the ideal route to the length of the ascending distance of the actual route.</w:t>
            </w:r>
          </w:p>
          <w:p w14:paraId="00AE67BD" w14:textId="77777777" w:rsidR="007E0852" w:rsidRPr="0019567E" w:rsidRDefault="007E0852" w:rsidP="008C1E9E">
            <w:pPr>
              <w:pStyle w:val="TableData"/>
            </w:pPr>
          </w:p>
        </w:tc>
      </w:tr>
      <w:tr w:rsidR="007E0852" w:rsidRPr="0019567E" w14:paraId="05970135" w14:textId="77777777" w:rsidTr="007E0852">
        <w:trPr>
          <w:trHeight w:val="344"/>
        </w:trPr>
        <w:tc>
          <w:tcPr>
            <w:tcW w:w="2130" w:type="dxa"/>
            <w:tcBorders>
              <w:top w:val="dotted" w:sz="4" w:space="0" w:color="4E88C7"/>
              <w:left w:val="nil"/>
              <w:bottom w:val="dotted" w:sz="4" w:space="0" w:color="4E88C7"/>
              <w:right w:val="nil"/>
            </w:tcBorders>
            <w:shd w:val="clear" w:color="auto" w:fill="auto"/>
          </w:tcPr>
          <w:p w14:paraId="334483FC" w14:textId="77777777" w:rsidR="007E0852" w:rsidRPr="00D3289D" w:rsidRDefault="007E0852" w:rsidP="00D3289D">
            <w:pPr>
              <w:pStyle w:val="TableData"/>
              <w:rPr>
                <w:b/>
              </w:rPr>
            </w:pPr>
            <w:r w:rsidRPr="00D3289D">
              <w:rPr>
                <w:b/>
              </w:rPr>
              <w:t>EFF-4: 3D distance route efficiency</w:t>
            </w:r>
          </w:p>
        </w:tc>
        <w:tc>
          <w:tcPr>
            <w:tcW w:w="903" w:type="dxa"/>
            <w:tcBorders>
              <w:top w:val="dotted" w:sz="4" w:space="0" w:color="4E88C7"/>
              <w:left w:val="dotted" w:sz="4" w:space="0" w:color="4E88C7"/>
              <w:bottom w:val="dotted" w:sz="4" w:space="0" w:color="4E88C7"/>
              <w:right w:val="dotted" w:sz="4" w:space="0" w:color="4E88C7"/>
            </w:tcBorders>
            <w:shd w:val="clear" w:color="auto" w:fill="auto"/>
          </w:tcPr>
          <w:p w14:paraId="66882B64" w14:textId="77777777" w:rsidR="007E0852" w:rsidRPr="0019567E" w:rsidRDefault="007E0852" w:rsidP="008C1E9E">
            <w:pPr>
              <w:pStyle w:val="TableData"/>
              <w:jc w:val="center"/>
            </w:pPr>
            <w:r>
              <w:t>%</w:t>
            </w:r>
          </w:p>
        </w:tc>
        <w:tc>
          <w:tcPr>
            <w:tcW w:w="6037" w:type="dxa"/>
            <w:tcBorders>
              <w:top w:val="dotted" w:sz="4" w:space="0" w:color="4E88C7"/>
              <w:left w:val="dotted" w:sz="4" w:space="0" w:color="4E88C7"/>
              <w:bottom w:val="dotted" w:sz="4" w:space="0" w:color="4E88C7"/>
              <w:right w:val="nil"/>
            </w:tcBorders>
            <w:shd w:val="clear" w:color="auto" w:fill="auto"/>
          </w:tcPr>
          <w:p w14:paraId="10F59B29" w14:textId="77777777" w:rsidR="007E0852" w:rsidRPr="0019567E" w:rsidRDefault="007E0852" w:rsidP="008C1E9E">
            <w:pPr>
              <w:pStyle w:val="TableData"/>
            </w:pPr>
            <w:r w:rsidRPr="0019567E">
              <w:t>Ratio representing the 3D length of the ideal route to the 3D length of the actual route.</w:t>
            </w:r>
          </w:p>
          <w:p w14:paraId="394E22BA" w14:textId="77777777" w:rsidR="007E0852" w:rsidRPr="0019567E" w:rsidRDefault="007E0852" w:rsidP="008C1E9E">
            <w:pPr>
              <w:pStyle w:val="TableData"/>
            </w:pPr>
          </w:p>
        </w:tc>
      </w:tr>
      <w:tr w:rsidR="007E0852" w:rsidRPr="0019567E" w14:paraId="1DC686F3" w14:textId="77777777" w:rsidTr="007E0852">
        <w:trPr>
          <w:trHeight w:val="344"/>
        </w:trPr>
        <w:tc>
          <w:tcPr>
            <w:tcW w:w="2130" w:type="dxa"/>
            <w:tcBorders>
              <w:top w:val="single" w:sz="4" w:space="0" w:color="4E88C7"/>
              <w:left w:val="nil"/>
              <w:bottom w:val="single" w:sz="4" w:space="0" w:color="4E88C7"/>
              <w:right w:val="nil"/>
            </w:tcBorders>
            <w:shd w:val="clear" w:color="auto" w:fill="auto"/>
          </w:tcPr>
          <w:p w14:paraId="0D15F43F" w14:textId="77777777" w:rsidR="007E0852" w:rsidRPr="00D3289D" w:rsidRDefault="007E0852" w:rsidP="00D3289D">
            <w:pPr>
              <w:pStyle w:val="TableData"/>
              <w:rPr>
                <w:b/>
              </w:rPr>
            </w:pPr>
            <w:r w:rsidRPr="00D3289D">
              <w:rPr>
                <w:b/>
              </w:rPr>
              <w:t>EFF-5: Route duration efficiency</w:t>
            </w:r>
          </w:p>
        </w:tc>
        <w:tc>
          <w:tcPr>
            <w:tcW w:w="903" w:type="dxa"/>
            <w:tcBorders>
              <w:top w:val="single" w:sz="4" w:space="0" w:color="4E88C7"/>
              <w:bottom w:val="single" w:sz="4" w:space="0" w:color="4E88C7"/>
            </w:tcBorders>
            <w:shd w:val="clear" w:color="auto" w:fill="auto"/>
          </w:tcPr>
          <w:p w14:paraId="1E47CBE3" w14:textId="77777777" w:rsidR="007E0852" w:rsidRPr="0019567E" w:rsidRDefault="007E0852" w:rsidP="008C1E9E">
            <w:pPr>
              <w:pStyle w:val="TableData"/>
              <w:jc w:val="center"/>
            </w:pPr>
            <w:r>
              <w:t>%</w:t>
            </w:r>
          </w:p>
        </w:tc>
        <w:tc>
          <w:tcPr>
            <w:tcW w:w="6037" w:type="dxa"/>
            <w:tcBorders>
              <w:top w:val="single" w:sz="4" w:space="0" w:color="4E88C7"/>
              <w:bottom w:val="single" w:sz="4" w:space="0" w:color="4E88C7"/>
              <w:right w:val="nil"/>
            </w:tcBorders>
            <w:shd w:val="clear" w:color="auto" w:fill="auto"/>
          </w:tcPr>
          <w:p w14:paraId="43658361" w14:textId="77777777" w:rsidR="007E0852" w:rsidRPr="0019567E" w:rsidRDefault="007E0852" w:rsidP="008C1E9E">
            <w:pPr>
              <w:pStyle w:val="TableData"/>
            </w:pPr>
            <w:r w:rsidRPr="0019567E">
              <w:t>Ratio representing the time duration of the ideal route to the time duration of the actual route.</w:t>
            </w:r>
          </w:p>
          <w:p w14:paraId="286DF7C2" w14:textId="77777777" w:rsidR="007E0852" w:rsidRPr="0019567E" w:rsidRDefault="007E0852" w:rsidP="008C1E9E">
            <w:pPr>
              <w:pStyle w:val="TableData"/>
            </w:pPr>
          </w:p>
        </w:tc>
      </w:tr>
      <w:tr w:rsidR="007E0852" w:rsidRPr="0019567E" w14:paraId="6EA16F68" w14:textId="77777777" w:rsidTr="007E0852">
        <w:trPr>
          <w:trHeight w:val="344"/>
        </w:trPr>
        <w:tc>
          <w:tcPr>
            <w:tcW w:w="2130" w:type="dxa"/>
            <w:tcBorders>
              <w:top w:val="dotted" w:sz="4" w:space="0" w:color="4E88C7"/>
              <w:left w:val="nil"/>
              <w:bottom w:val="dotted" w:sz="4" w:space="0" w:color="4E88C7"/>
              <w:right w:val="nil"/>
            </w:tcBorders>
            <w:shd w:val="clear" w:color="auto" w:fill="auto"/>
          </w:tcPr>
          <w:p w14:paraId="6433D7F7" w14:textId="77777777" w:rsidR="007E0852" w:rsidRPr="0019567E" w:rsidRDefault="007E0852" w:rsidP="00D3289D">
            <w:pPr>
              <w:pStyle w:val="TableData"/>
              <w:rPr>
                <w:rFonts w:ascii="Calibri,Times New Roman,MS PGot" w:eastAsia="Calibri,Times New Roman,MS PGot" w:hAnsi="Calibri,Times New Roman,MS PGot" w:cs="Calibri,Times New Roman,MS PGot"/>
              </w:rPr>
            </w:pPr>
            <w:r w:rsidRPr="00D3289D">
              <w:rPr>
                <w:b/>
              </w:rPr>
              <w:lastRenderedPageBreak/>
              <w:t>EFF-6: Departure delay</w:t>
            </w:r>
          </w:p>
        </w:tc>
        <w:tc>
          <w:tcPr>
            <w:tcW w:w="903" w:type="dxa"/>
            <w:tcBorders>
              <w:top w:val="dotted" w:sz="4" w:space="0" w:color="4E88C7"/>
              <w:left w:val="dotted" w:sz="4" w:space="0" w:color="4E88C7"/>
              <w:bottom w:val="dotted" w:sz="4" w:space="0" w:color="4E88C7"/>
              <w:right w:val="dotted" w:sz="4" w:space="0" w:color="4E88C7"/>
            </w:tcBorders>
            <w:shd w:val="clear" w:color="auto" w:fill="auto"/>
          </w:tcPr>
          <w:p w14:paraId="33F107B5" w14:textId="77777777" w:rsidR="007E0852" w:rsidRPr="0019567E" w:rsidRDefault="007E0852" w:rsidP="008C1E9E">
            <w:pPr>
              <w:pStyle w:val="TableData"/>
              <w:jc w:val="center"/>
            </w:pPr>
            <w:r>
              <w:t>sec</w:t>
            </w:r>
          </w:p>
          <w:p w14:paraId="40C17096" w14:textId="77777777" w:rsidR="007E0852" w:rsidRPr="0019567E" w:rsidRDefault="007E0852" w:rsidP="008C1E9E">
            <w:pPr>
              <w:pStyle w:val="TableData"/>
              <w:jc w:val="center"/>
            </w:pPr>
          </w:p>
        </w:tc>
        <w:tc>
          <w:tcPr>
            <w:tcW w:w="6037" w:type="dxa"/>
            <w:tcBorders>
              <w:top w:val="dotted" w:sz="4" w:space="0" w:color="4E88C7"/>
              <w:left w:val="dotted" w:sz="4" w:space="0" w:color="4E88C7"/>
              <w:bottom w:val="dotted" w:sz="4" w:space="0" w:color="4E88C7"/>
              <w:right w:val="nil"/>
            </w:tcBorders>
            <w:shd w:val="clear" w:color="auto" w:fill="auto"/>
          </w:tcPr>
          <w:p w14:paraId="58090F6B" w14:textId="77777777" w:rsidR="007E0852" w:rsidRPr="0019567E" w:rsidRDefault="007E0852" w:rsidP="008C1E9E">
            <w:pPr>
              <w:pStyle w:val="TableData"/>
              <w:rPr>
                <w:rFonts w:cs="Calibri"/>
              </w:rPr>
            </w:pPr>
            <w:r w:rsidRPr="0019567E">
              <w:t>Time duration from the planned departure time until the actual departure time of the aircraft.</w:t>
            </w:r>
          </w:p>
        </w:tc>
      </w:tr>
      <w:tr w:rsidR="007E0852" w:rsidRPr="0019567E" w14:paraId="3FADEB9C" w14:textId="77777777" w:rsidTr="007E0852">
        <w:trPr>
          <w:trHeight w:val="344"/>
        </w:trPr>
        <w:tc>
          <w:tcPr>
            <w:tcW w:w="2130" w:type="dxa"/>
            <w:tcBorders>
              <w:top w:val="single" w:sz="4" w:space="0" w:color="4E88C7"/>
              <w:left w:val="nil"/>
              <w:bottom w:val="single" w:sz="4" w:space="0" w:color="4E88C7"/>
              <w:right w:val="nil"/>
            </w:tcBorders>
            <w:shd w:val="clear" w:color="auto" w:fill="auto"/>
          </w:tcPr>
          <w:p w14:paraId="423BEC6E" w14:textId="77777777" w:rsidR="007E0852" w:rsidRPr="00D3289D" w:rsidRDefault="007E0852" w:rsidP="00D3289D">
            <w:pPr>
              <w:pStyle w:val="TableData"/>
              <w:rPr>
                <w:b/>
              </w:rPr>
            </w:pPr>
            <w:r w:rsidRPr="00D3289D">
              <w:rPr>
                <w:b/>
              </w:rPr>
              <w:t>EFF-7: Departure sequence delay</w:t>
            </w:r>
          </w:p>
        </w:tc>
        <w:tc>
          <w:tcPr>
            <w:tcW w:w="903" w:type="dxa"/>
            <w:tcBorders>
              <w:top w:val="single" w:sz="4" w:space="0" w:color="4E88C7"/>
              <w:bottom w:val="single" w:sz="4" w:space="0" w:color="4E88C7"/>
            </w:tcBorders>
            <w:shd w:val="clear" w:color="auto" w:fill="auto"/>
          </w:tcPr>
          <w:p w14:paraId="0FEA1759" w14:textId="77777777" w:rsidR="007E0852" w:rsidRPr="0019567E" w:rsidRDefault="007E0852" w:rsidP="008C1E9E">
            <w:pPr>
              <w:pStyle w:val="TableData"/>
              <w:jc w:val="center"/>
            </w:pPr>
            <w:r>
              <w:t>sec</w:t>
            </w:r>
          </w:p>
          <w:p w14:paraId="228E6D94" w14:textId="77777777" w:rsidR="007E0852" w:rsidRPr="0019567E" w:rsidRDefault="007E0852" w:rsidP="008C1E9E">
            <w:pPr>
              <w:pStyle w:val="TableData"/>
              <w:jc w:val="center"/>
            </w:pPr>
          </w:p>
        </w:tc>
        <w:tc>
          <w:tcPr>
            <w:tcW w:w="6037" w:type="dxa"/>
            <w:tcBorders>
              <w:top w:val="single" w:sz="4" w:space="0" w:color="4E88C7"/>
              <w:bottom w:val="single" w:sz="4" w:space="0" w:color="4E88C7"/>
              <w:right w:val="nil"/>
            </w:tcBorders>
            <w:shd w:val="clear" w:color="auto" w:fill="auto"/>
          </w:tcPr>
          <w:p w14:paraId="4D0E7BBD" w14:textId="77777777" w:rsidR="007E0852" w:rsidRPr="0019567E" w:rsidRDefault="007E0852" w:rsidP="008C1E9E">
            <w:pPr>
              <w:pStyle w:val="TableData"/>
            </w:pPr>
            <w:r w:rsidRPr="0019567E">
              <w:t>Time duration from the time that the aircraft starts its flight to the time that the aircraft takes off from the origin point.</w:t>
            </w:r>
          </w:p>
        </w:tc>
      </w:tr>
      <w:tr w:rsidR="007E0852" w:rsidRPr="0019567E" w14:paraId="51A9E288" w14:textId="77777777" w:rsidTr="007E0852">
        <w:trPr>
          <w:trHeight w:val="344"/>
        </w:trPr>
        <w:tc>
          <w:tcPr>
            <w:tcW w:w="2130" w:type="dxa"/>
            <w:tcBorders>
              <w:top w:val="dotted" w:sz="4" w:space="0" w:color="4E88C7"/>
              <w:left w:val="nil"/>
              <w:bottom w:val="dotted" w:sz="4" w:space="0" w:color="4E88C7"/>
              <w:right w:val="nil"/>
            </w:tcBorders>
            <w:shd w:val="clear" w:color="auto" w:fill="auto"/>
          </w:tcPr>
          <w:p w14:paraId="0E34935F" w14:textId="77777777" w:rsidR="007E0852" w:rsidRPr="00D3289D" w:rsidRDefault="007E0852" w:rsidP="00D3289D">
            <w:pPr>
              <w:pStyle w:val="TableData"/>
              <w:rPr>
                <w:b/>
              </w:rPr>
            </w:pPr>
            <w:r w:rsidRPr="00D3289D">
              <w:rPr>
                <w:b/>
              </w:rPr>
              <w:t>EFF-8: Arrival sequence delay</w:t>
            </w:r>
          </w:p>
        </w:tc>
        <w:tc>
          <w:tcPr>
            <w:tcW w:w="903" w:type="dxa"/>
            <w:tcBorders>
              <w:top w:val="dotted" w:sz="4" w:space="0" w:color="4E88C7"/>
              <w:left w:val="dotted" w:sz="4" w:space="0" w:color="4E88C7"/>
              <w:bottom w:val="dotted" w:sz="4" w:space="0" w:color="4E88C7"/>
              <w:right w:val="dotted" w:sz="4" w:space="0" w:color="4E88C7"/>
            </w:tcBorders>
            <w:shd w:val="clear" w:color="auto" w:fill="auto"/>
          </w:tcPr>
          <w:p w14:paraId="120652DF" w14:textId="77777777" w:rsidR="007E0852" w:rsidRPr="0019567E" w:rsidRDefault="007E0852" w:rsidP="008C1E9E">
            <w:pPr>
              <w:pStyle w:val="TableData"/>
              <w:jc w:val="center"/>
            </w:pPr>
            <w:r>
              <w:t>sec</w:t>
            </w:r>
          </w:p>
        </w:tc>
        <w:tc>
          <w:tcPr>
            <w:tcW w:w="6037" w:type="dxa"/>
            <w:tcBorders>
              <w:top w:val="dotted" w:sz="4" w:space="0" w:color="4E88C7"/>
              <w:left w:val="dotted" w:sz="4" w:space="0" w:color="4E88C7"/>
              <w:bottom w:val="dotted" w:sz="4" w:space="0" w:color="4E88C7"/>
              <w:right w:val="nil"/>
            </w:tcBorders>
            <w:shd w:val="clear" w:color="auto" w:fill="auto"/>
          </w:tcPr>
          <w:p w14:paraId="17A5E0B3" w14:textId="77777777" w:rsidR="007E0852" w:rsidRPr="0019567E" w:rsidRDefault="007E0852" w:rsidP="008C1E9E">
            <w:pPr>
              <w:pStyle w:val="TableData"/>
            </w:pPr>
            <w:r w:rsidRPr="0019567E">
              <w:t>Time duration from the time that the aircraft arrived at the destination vertiport to the time that the aircraft landed at the destination point.</w:t>
            </w:r>
          </w:p>
        </w:tc>
      </w:tr>
      <w:tr w:rsidR="00FF1A7D" w14:paraId="4D6E7FA6" w14:textId="77777777" w:rsidTr="008C1E9E">
        <w:trPr>
          <w:trHeight w:val="624"/>
        </w:trPr>
        <w:tc>
          <w:tcPr>
            <w:tcW w:w="9070" w:type="dxa"/>
            <w:gridSpan w:val="3"/>
            <w:tcBorders>
              <w:top w:val="nil"/>
              <w:left w:val="nil"/>
              <w:bottom w:val="single" w:sz="12" w:space="0" w:color="4E88C7"/>
              <w:right w:val="nil"/>
            </w:tcBorders>
            <w:shd w:val="clear" w:color="auto" w:fill="auto"/>
            <w:vAlign w:val="bottom"/>
          </w:tcPr>
          <w:p w14:paraId="3C6D7000" w14:textId="364F6934" w:rsidR="00FF1A7D" w:rsidRPr="005473C6" w:rsidRDefault="00031AE1" w:rsidP="008C1E9E">
            <w:pPr>
              <w:pStyle w:val="TableTitle"/>
              <w:spacing w:line="259" w:lineRule="auto"/>
              <w:jc w:val="left"/>
              <w:rPr>
                <w:bCs/>
                <w:sz w:val="24"/>
                <w:szCs w:val="24"/>
              </w:rPr>
            </w:pPr>
            <w:r>
              <w:rPr>
                <w:bCs/>
                <w:color w:val="4F81BD" w:themeColor="accent1"/>
                <w:sz w:val="24"/>
                <w:szCs w:val="24"/>
              </w:rPr>
              <w:t>Environment</w:t>
            </w:r>
          </w:p>
        </w:tc>
      </w:tr>
      <w:tr w:rsidR="00031AE1" w14:paraId="452FDF97" w14:textId="77777777" w:rsidTr="008C1E9E">
        <w:trPr>
          <w:trHeight w:val="352"/>
        </w:trPr>
        <w:tc>
          <w:tcPr>
            <w:tcW w:w="2130" w:type="dxa"/>
            <w:tcBorders>
              <w:top w:val="dotted" w:sz="4" w:space="0" w:color="4E88C7"/>
              <w:left w:val="nil"/>
              <w:bottom w:val="dotted" w:sz="4" w:space="0" w:color="4E88C7"/>
              <w:right w:val="nil"/>
            </w:tcBorders>
            <w:shd w:val="clear" w:color="auto" w:fill="auto"/>
          </w:tcPr>
          <w:p w14:paraId="6808E7FF" w14:textId="77777777" w:rsidR="00031AE1" w:rsidRDefault="00031AE1" w:rsidP="008C1E9E">
            <w:pPr>
              <w:pStyle w:val="TableData"/>
              <w:spacing w:line="259" w:lineRule="auto"/>
              <w:rPr>
                <w:b/>
                <w:bCs/>
              </w:rPr>
            </w:pPr>
            <w:r w:rsidRPr="22478528">
              <w:rPr>
                <w:b/>
                <w:bCs/>
              </w:rPr>
              <w:t>ENV-1: Work done</w:t>
            </w:r>
          </w:p>
        </w:tc>
        <w:tc>
          <w:tcPr>
            <w:tcW w:w="903" w:type="dxa"/>
            <w:tcBorders>
              <w:top w:val="dotted" w:sz="4" w:space="0" w:color="4E88C7"/>
              <w:left w:val="dotted" w:sz="4" w:space="0" w:color="4E88C7"/>
              <w:bottom w:val="dotted" w:sz="4" w:space="0" w:color="4E88C7"/>
              <w:right w:val="dotted" w:sz="4" w:space="0" w:color="4E88C7"/>
            </w:tcBorders>
            <w:shd w:val="clear" w:color="auto" w:fill="auto"/>
          </w:tcPr>
          <w:p w14:paraId="38B9067E" w14:textId="77777777" w:rsidR="00031AE1" w:rsidRDefault="00031AE1" w:rsidP="008C1E9E">
            <w:pPr>
              <w:pStyle w:val="TableData"/>
              <w:jc w:val="center"/>
            </w:pPr>
            <w:r>
              <w:t>Joules</w:t>
            </w:r>
          </w:p>
        </w:tc>
        <w:tc>
          <w:tcPr>
            <w:tcW w:w="6037" w:type="dxa"/>
            <w:tcBorders>
              <w:top w:val="dotted" w:sz="4" w:space="0" w:color="4E88C7"/>
              <w:left w:val="dotted" w:sz="4" w:space="0" w:color="4E88C7"/>
              <w:bottom w:val="dotted" w:sz="4" w:space="0" w:color="4E88C7"/>
              <w:right w:val="nil"/>
            </w:tcBorders>
            <w:shd w:val="clear" w:color="auto" w:fill="auto"/>
          </w:tcPr>
          <w:p w14:paraId="2D3AD5FC" w14:textId="3882A95E" w:rsidR="00031AE1" w:rsidRDefault="00031AE1" w:rsidP="008C1E9E">
            <w:pPr>
              <w:pStyle w:val="TableData"/>
            </w:pPr>
            <w:r>
              <w:t xml:space="preserve">Representing total energy needed to perform all flight intentions, computed </w:t>
            </w:r>
            <w:r w:rsidRPr="00AF39FC">
              <w:t xml:space="preserve">by integrating the thrust (force) over the route displacement. </w:t>
            </w:r>
            <w:r>
              <w:t xml:space="preserve">The indicator is directly computed in the </w:t>
            </w:r>
            <w:proofErr w:type="spellStart"/>
            <w:r>
              <w:t>Bluesky</w:t>
            </w:r>
            <w:proofErr w:type="spellEnd"/>
            <w:r>
              <w:t xml:space="preserve"> simulator.</w:t>
            </w:r>
          </w:p>
        </w:tc>
      </w:tr>
      <w:tr w:rsidR="00031AE1" w14:paraId="0D830DDE" w14:textId="77777777" w:rsidTr="008C1E9E">
        <w:trPr>
          <w:trHeight w:val="352"/>
        </w:trPr>
        <w:tc>
          <w:tcPr>
            <w:tcW w:w="2130" w:type="dxa"/>
            <w:tcBorders>
              <w:top w:val="dotted" w:sz="4" w:space="0" w:color="4E88C7"/>
              <w:left w:val="nil"/>
              <w:bottom w:val="dotted" w:sz="4" w:space="0" w:color="4E88C7"/>
              <w:right w:val="nil"/>
            </w:tcBorders>
            <w:shd w:val="clear" w:color="auto" w:fill="auto"/>
          </w:tcPr>
          <w:p w14:paraId="58A182CA" w14:textId="77777777" w:rsidR="00031AE1" w:rsidRDefault="00031AE1" w:rsidP="008C1E9E">
            <w:pPr>
              <w:pStyle w:val="TableData"/>
              <w:spacing w:line="259" w:lineRule="auto"/>
              <w:rPr>
                <w:b/>
                <w:bCs/>
              </w:rPr>
            </w:pPr>
            <w:r w:rsidRPr="22478528">
              <w:rPr>
                <w:b/>
                <w:bCs/>
              </w:rPr>
              <w:t>ENV-2: Weighted average altitude</w:t>
            </w:r>
          </w:p>
        </w:tc>
        <w:tc>
          <w:tcPr>
            <w:tcW w:w="903" w:type="dxa"/>
            <w:tcBorders>
              <w:top w:val="dotted" w:sz="4" w:space="0" w:color="4E88C7"/>
              <w:left w:val="dotted" w:sz="4" w:space="0" w:color="4E88C7"/>
              <w:bottom w:val="dotted" w:sz="4" w:space="0" w:color="4E88C7"/>
              <w:right w:val="dotted" w:sz="4" w:space="0" w:color="4E88C7"/>
            </w:tcBorders>
            <w:shd w:val="clear" w:color="auto" w:fill="auto"/>
          </w:tcPr>
          <w:p w14:paraId="47235E8B" w14:textId="77777777" w:rsidR="00031AE1" w:rsidRDefault="00031AE1" w:rsidP="008C1E9E">
            <w:pPr>
              <w:pStyle w:val="TableData"/>
              <w:spacing w:line="259" w:lineRule="auto"/>
              <w:jc w:val="center"/>
            </w:pPr>
            <w:r>
              <w:t>meters</w:t>
            </w:r>
          </w:p>
        </w:tc>
        <w:tc>
          <w:tcPr>
            <w:tcW w:w="6037" w:type="dxa"/>
            <w:tcBorders>
              <w:top w:val="dotted" w:sz="4" w:space="0" w:color="4E88C7"/>
              <w:left w:val="dotted" w:sz="4" w:space="0" w:color="4E88C7"/>
              <w:bottom w:val="dotted" w:sz="4" w:space="0" w:color="4E88C7"/>
              <w:right w:val="nil"/>
            </w:tcBorders>
            <w:shd w:val="clear" w:color="auto" w:fill="auto"/>
          </w:tcPr>
          <w:p w14:paraId="32EEC833" w14:textId="77777777" w:rsidR="00031AE1" w:rsidRDefault="00031AE1" w:rsidP="008C1E9E">
            <w:pPr>
              <w:pStyle w:val="TableData"/>
            </w:pPr>
            <w:r>
              <w:t xml:space="preserve">Average flight level weighed by the length flown at each flight level. </w:t>
            </w:r>
          </w:p>
        </w:tc>
      </w:tr>
      <w:tr w:rsidR="00D3289D" w14:paraId="36EBFB62" w14:textId="77777777" w:rsidTr="008C1E9E">
        <w:trPr>
          <w:trHeight w:val="352"/>
        </w:trPr>
        <w:tc>
          <w:tcPr>
            <w:tcW w:w="2130" w:type="dxa"/>
            <w:tcBorders>
              <w:top w:val="dotted" w:sz="4" w:space="0" w:color="4E88C7"/>
              <w:left w:val="nil"/>
              <w:bottom w:val="dotted" w:sz="4" w:space="0" w:color="4E88C7"/>
              <w:right w:val="nil"/>
            </w:tcBorders>
            <w:shd w:val="clear" w:color="auto" w:fill="auto"/>
          </w:tcPr>
          <w:p w14:paraId="3D71FCCB" w14:textId="6626E375" w:rsidR="00D3289D" w:rsidRPr="22478528" w:rsidRDefault="00D3289D" w:rsidP="008C1E9E">
            <w:pPr>
              <w:pStyle w:val="TableData"/>
              <w:spacing w:line="259" w:lineRule="auto"/>
              <w:rPr>
                <w:b/>
                <w:bCs/>
              </w:rPr>
            </w:pPr>
            <w:r w:rsidRPr="00D3289D">
              <w:rPr>
                <w:b/>
                <w:bCs/>
              </w:rPr>
              <w:t>ENV-3: Equivalent Noise Level</w:t>
            </w:r>
          </w:p>
        </w:tc>
        <w:tc>
          <w:tcPr>
            <w:tcW w:w="903" w:type="dxa"/>
            <w:tcBorders>
              <w:top w:val="dotted" w:sz="4" w:space="0" w:color="4E88C7"/>
              <w:left w:val="dotted" w:sz="4" w:space="0" w:color="4E88C7"/>
              <w:bottom w:val="dotted" w:sz="4" w:space="0" w:color="4E88C7"/>
              <w:right w:val="dotted" w:sz="4" w:space="0" w:color="4E88C7"/>
            </w:tcBorders>
            <w:shd w:val="clear" w:color="auto" w:fill="auto"/>
          </w:tcPr>
          <w:p w14:paraId="58FBD482" w14:textId="1287034D" w:rsidR="00D3289D" w:rsidRDefault="00D3289D" w:rsidP="008C1E9E">
            <w:pPr>
              <w:pStyle w:val="TableData"/>
              <w:spacing w:line="259" w:lineRule="auto"/>
              <w:jc w:val="center"/>
            </w:pPr>
            <w:commentRangeStart w:id="497"/>
            <w:r>
              <w:t>dB</w:t>
            </w:r>
            <w:commentRangeEnd w:id="497"/>
            <w:r>
              <w:rPr>
                <w:rStyle w:val="CommentReference"/>
              </w:rPr>
              <w:commentReference w:id="497"/>
            </w:r>
          </w:p>
        </w:tc>
        <w:tc>
          <w:tcPr>
            <w:tcW w:w="6037" w:type="dxa"/>
            <w:tcBorders>
              <w:top w:val="dotted" w:sz="4" w:space="0" w:color="4E88C7"/>
              <w:left w:val="dotted" w:sz="4" w:space="0" w:color="4E88C7"/>
              <w:bottom w:val="dotted" w:sz="4" w:space="0" w:color="4E88C7"/>
              <w:right w:val="nil"/>
            </w:tcBorders>
            <w:shd w:val="clear" w:color="auto" w:fill="auto"/>
          </w:tcPr>
          <w:p w14:paraId="5014541F" w14:textId="7FDE6DCF" w:rsidR="00D3289D" w:rsidRDefault="002B1CA2" w:rsidP="00E568DE">
            <w:pPr>
              <w:pStyle w:val="TableData"/>
            </w:pPr>
            <w:r>
              <w:t xml:space="preserve">Represent total sound exposure </w:t>
            </w:r>
            <w:r w:rsidR="001D62D7">
              <w:t xml:space="preserve">at the given point on city area surface. It is computed </w:t>
            </w:r>
            <w:r w:rsidR="00831203">
              <w:t xml:space="preserve">by </w:t>
            </w:r>
            <w:r w:rsidR="009241C0">
              <w:t>aggregating</w:t>
            </w:r>
            <w:r w:rsidR="00831203">
              <w:t xml:space="preserve"> the total sound intensity </w:t>
            </w:r>
            <w:r w:rsidR="00255A99">
              <w:t>(</w:t>
            </w:r>
            <w:r w:rsidR="00831203">
              <w:t>of all sound sources</w:t>
            </w:r>
            <w:r w:rsidR="00255A99">
              <w:t xml:space="preserve">) at that given point over the time. </w:t>
            </w:r>
          </w:p>
        </w:tc>
      </w:tr>
      <w:tr w:rsidR="00031AE1" w14:paraId="40291985" w14:textId="77777777" w:rsidTr="008C1E9E">
        <w:trPr>
          <w:trHeight w:val="352"/>
        </w:trPr>
        <w:tc>
          <w:tcPr>
            <w:tcW w:w="2130" w:type="dxa"/>
            <w:tcBorders>
              <w:top w:val="dotted" w:sz="4" w:space="0" w:color="4E88C7"/>
              <w:left w:val="nil"/>
              <w:bottom w:val="dotted" w:sz="4" w:space="0" w:color="4E88C7"/>
              <w:right w:val="nil"/>
            </w:tcBorders>
            <w:shd w:val="clear" w:color="auto" w:fill="auto"/>
          </w:tcPr>
          <w:p w14:paraId="77B7C01B" w14:textId="69B205C6" w:rsidR="00031AE1" w:rsidRDefault="00031AE1" w:rsidP="008C1E9E">
            <w:pPr>
              <w:pStyle w:val="TableData"/>
              <w:spacing w:line="259" w:lineRule="auto"/>
              <w:rPr>
                <w:b/>
                <w:bCs/>
              </w:rPr>
            </w:pPr>
            <w:r w:rsidRPr="22478528">
              <w:rPr>
                <w:b/>
                <w:bCs/>
              </w:rPr>
              <w:t>ENV-</w:t>
            </w:r>
            <w:r w:rsidR="00D3289D">
              <w:rPr>
                <w:b/>
                <w:bCs/>
              </w:rPr>
              <w:t>4</w:t>
            </w:r>
            <w:r w:rsidRPr="22478528">
              <w:rPr>
                <w:b/>
                <w:bCs/>
              </w:rPr>
              <w:t>: Altitude dispersion</w:t>
            </w:r>
          </w:p>
        </w:tc>
        <w:tc>
          <w:tcPr>
            <w:tcW w:w="903" w:type="dxa"/>
            <w:tcBorders>
              <w:top w:val="dotted" w:sz="4" w:space="0" w:color="4E88C7"/>
              <w:left w:val="dotted" w:sz="4" w:space="0" w:color="4E88C7"/>
              <w:bottom w:val="dotted" w:sz="4" w:space="0" w:color="4E88C7"/>
              <w:right w:val="dotted" w:sz="4" w:space="0" w:color="4E88C7"/>
            </w:tcBorders>
            <w:shd w:val="clear" w:color="auto" w:fill="auto"/>
          </w:tcPr>
          <w:p w14:paraId="5F51D06E" w14:textId="07A84C86" w:rsidR="00031AE1" w:rsidRDefault="00031AE1" w:rsidP="008C1E9E">
            <w:pPr>
              <w:pStyle w:val="TableData"/>
              <w:spacing w:line="259" w:lineRule="auto"/>
              <w:jc w:val="center"/>
            </w:pPr>
            <w:r>
              <w:t>-</w:t>
            </w:r>
          </w:p>
        </w:tc>
        <w:tc>
          <w:tcPr>
            <w:tcW w:w="6037" w:type="dxa"/>
            <w:tcBorders>
              <w:top w:val="dotted" w:sz="4" w:space="0" w:color="4E88C7"/>
              <w:left w:val="dotted" w:sz="4" w:space="0" w:color="4E88C7"/>
              <w:bottom w:val="dotted" w:sz="4" w:space="0" w:color="4E88C7"/>
              <w:right w:val="nil"/>
            </w:tcBorders>
            <w:shd w:val="clear" w:color="auto" w:fill="auto"/>
          </w:tcPr>
          <w:p w14:paraId="60B5F948" w14:textId="4C6C52DF" w:rsidR="00031AE1" w:rsidRDefault="00031AE1" w:rsidP="008C1E9E">
            <w:pPr>
              <w:pStyle w:val="TableData"/>
            </w:pPr>
            <w:r>
              <w:t>The ratio between the difference of maximum and minimum length flown at a flight level and average length flown at level.</w:t>
            </w:r>
          </w:p>
        </w:tc>
      </w:tr>
      <w:tr w:rsidR="00031AE1" w14:paraId="65498FEB" w14:textId="77777777" w:rsidTr="008C1E9E">
        <w:trPr>
          <w:trHeight w:val="624"/>
        </w:trPr>
        <w:tc>
          <w:tcPr>
            <w:tcW w:w="9070" w:type="dxa"/>
            <w:gridSpan w:val="3"/>
            <w:tcBorders>
              <w:top w:val="nil"/>
              <w:left w:val="nil"/>
              <w:bottom w:val="single" w:sz="12" w:space="0" w:color="4E88C7"/>
              <w:right w:val="nil"/>
            </w:tcBorders>
            <w:shd w:val="clear" w:color="auto" w:fill="auto"/>
            <w:vAlign w:val="bottom"/>
          </w:tcPr>
          <w:p w14:paraId="04F92693" w14:textId="12E87FD5" w:rsidR="00031AE1" w:rsidRPr="005473C6" w:rsidRDefault="002F1A60" w:rsidP="008C1E9E">
            <w:pPr>
              <w:pStyle w:val="TableTitle"/>
              <w:spacing w:line="259" w:lineRule="auto"/>
              <w:jc w:val="left"/>
              <w:rPr>
                <w:bCs/>
                <w:sz w:val="24"/>
                <w:szCs w:val="24"/>
              </w:rPr>
            </w:pPr>
            <w:r>
              <w:rPr>
                <w:bCs/>
                <w:color w:val="4F81BD" w:themeColor="accent1"/>
                <w:sz w:val="24"/>
                <w:szCs w:val="24"/>
              </w:rPr>
              <w:t>Safety</w:t>
            </w:r>
          </w:p>
        </w:tc>
      </w:tr>
      <w:tr w:rsidR="00A11C19" w14:paraId="0B88D5B8" w14:textId="77777777" w:rsidTr="007E0852">
        <w:trPr>
          <w:trHeight w:val="344"/>
        </w:trPr>
        <w:tc>
          <w:tcPr>
            <w:tcW w:w="2130" w:type="dxa"/>
            <w:tcBorders>
              <w:top w:val="single" w:sz="4" w:space="0" w:color="4E88C7"/>
              <w:left w:val="nil"/>
              <w:bottom w:val="single" w:sz="4" w:space="0" w:color="4E88C7"/>
              <w:right w:val="nil"/>
            </w:tcBorders>
            <w:shd w:val="clear" w:color="auto" w:fill="auto"/>
          </w:tcPr>
          <w:p w14:paraId="01AF4490" w14:textId="1B63FB55" w:rsidR="00A11C19" w:rsidRPr="22478528" w:rsidRDefault="00A11C19" w:rsidP="00A11C19">
            <w:pPr>
              <w:pStyle w:val="TableData"/>
              <w:rPr>
                <w:b/>
                <w:bCs/>
              </w:rPr>
            </w:pPr>
            <w:r w:rsidRPr="0019567E">
              <w:rPr>
                <w:b/>
                <w:bCs/>
              </w:rPr>
              <w:t>SAF-1: Number of conflicts</w:t>
            </w:r>
          </w:p>
        </w:tc>
        <w:tc>
          <w:tcPr>
            <w:tcW w:w="903" w:type="dxa"/>
            <w:tcBorders>
              <w:top w:val="single" w:sz="4" w:space="0" w:color="4E88C7"/>
              <w:bottom w:val="single" w:sz="4" w:space="0" w:color="4E88C7"/>
            </w:tcBorders>
            <w:shd w:val="clear" w:color="auto" w:fill="auto"/>
          </w:tcPr>
          <w:p w14:paraId="3BE6011C" w14:textId="636D7BBE" w:rsidR="00A11C19" w:rsidRDefault="002F1A60" w:rsidP="00A11C19">
            <w:pPr>
              <w:pStyle w:val="TableData"/>
              <w:jc w:val="center"/>
            </w:pPr>
            <w:r>
              <w:t>-</w:t>
            </w:r>
          </w:p>
        </w:tc>
        <w:tc>
          <w:tcPr>
            <w:tcW w:w="6037" w:type="dxa"/>
            <w:tcBorders>
              <w:top w:val="single" w:sz="4" w:space="0" w:color="4E88C7"/>
              <w:bottom w:val="single" w:sz="4" w:space="0" w:color="4E88C7"/>
              <w:right w:val="nil"/>
            </w:tcBorders>
            <w:shd w:val="clear" w:color="auto" w:fill="auto"/>
          </w:tcPr>
          <w:p w14:paraId="01C55CE1" w14:textId="5395D766" w:rsidR="00A11C19" w:rsidRPr="22478528" w:rsidRDefault="00A11C19" w:rsidP="00A11C19">
            <w:pPr>
              <w:pStyle w:val="TableData"/>
            </w:pPr>
            <w:r w:rsidRPr="0019567E">
              <w:t>Number of aircraft pairs that will experience a loss of separation within the look-ahead time.</w:t>
            </w:r>
          </w:p>
        </w:tc>
      </w:tr>
      <w:tr w:rsidR="00A11C19" w14:paraId="4DCDEE13" w14:textId="77777777" w:rsidTr="007E0852">
        <w:trPr>
          <w:trHeight w:val="344"/>
        </w:trPr>
        <w:tc>
          <w:tcPr>
            <w:tcW w:w="2130" w:type="dxa"/>
            <w:tcBorders>
              <w:top w:val="single" w:sz="4" w:space="0" w:color="4E88C7"/>
              <w:left w:val="nil"/>
              <w:bottom w:val="single" w:sz="4" w:space="0" w:color="4E88C7"/>
              <w:right w:val="nil"/>
            </w:tcBorders>
            <w:shd w:val="clear" w:color="auto" w:fill="auto"/>
          </w:tcPr>
          <w:p w14:paraId="6C03805C" w14:textId="367542FD" w:rsidR="00A11C19" w:rsidRPr="22478528" w:rsidRDefault="00A11C19" w:rsidP="00A11C19">
            <w:pPr>
              <w:pStyle w:val="TableData"/>
              <w:rPr>
                <w:b/>
                <w:bCs/>
              </w:rPr>
            </w:pPr>
            <w:r w:rsidRPr="0019567E">
              <w:rPr>
                <w:b/>
                <w:bCs/>
              </w:rPr>
              <w:t>SAF-2: Number of intrusions</w:t>
            </w:r>
          </w:p>
        </w:tc>
        <w:tc>
          <w:tcPr>
            <w:tcW w:w="903" w:type="dxa"/>
            <w:tcBorders>
              <w:top w:val="single" w:sz="4" w:space="0" w:color="4E88C7"/>
              <w:bottom w:val="single" w:sz="4" w:space="0" w:color="4E88C7"/>
            </w:tcBorders>
            <w:shd w:val="clear" w:color="auto" w:fill="auto"/>
          </w:tcPr>
          <w:p w14:paraId="5D602F19" w14:textId="5938D2A3" w:rsidR="00A11C19" w:rsidRDefault="002F1A60" w:rsidP="00A11C19">
            <w:pPr>
              <w:pStyle w:val="TableData"/>
              <w:jc w:val="center"/>
            </w:pPr>
            <w:r>
              <w:t>-</w:t>
            </w:r>
          </w:p>
        </w:tc>
        <w:tc>
          <w:tcPr>
            <w:tcW w:w="6037" w:type="dxa"/>
            <w:tcBorders>
              <w:top w:val="single" w:sz="4" w:space="0" w:color="4E88C7"/>
              <w:bottom w:val="single" w:sz="4" w:space="0" w:color="4E88C7"/>
              <w:right w:val="nil"/>
            </w:tcBorders>
            <w:shd w:val="clear" w:color="auto" w:fill="auto"/>
          </w:tcPr>
          <w:p w14:paraId="4DFBBEA7" w14:textId="1823573E" w:rsidR="00A11C19" w:rsidRPr="22478528" w:rsidRDefault="00A11C19" w:rsidP="00A11C19">
            <w:pPr>
              <w:pStyle w:val="TableData"/>
            </w:pPr>
            <w:r w:rsidRPr="0019567E">
              <w:t>Number of aircraft pairs that experience loss of separation</w:t>
            </w:r>
          </w:p>
        </w:tc>
      </w:tr>
      <w:tr w:rsidR="00A11C19" w14:paraId="7A16D5D1" w14:textId="77777777" w:rsidTr="007E0852">
        <w:trPr>
          <w:trHeight w:val="344"/>
        </w:trPr>
        <w:tc>
          <w:tcPr>
            <w:tcW w:w="2130" w:type="dxa"/>
            <w:tcBorders>
              <w:top w:val="single" w:sz="4" w:space="0" w:color="4E88C7"/>
              <w:left w:val="nil"/>
              <w:bottom w:val="single" w:sz="4" w:space="0" w:color="4E88C7"/>
              <w:right w:val="nil"/>
            </w:tcBorders>
            <w:shd w:val="clear" w:color="auto" w:fill="auto"/>
          </w:tcPr>
          <w:p w14:paraId="150C2E1D" w14:textId="5915B12E" w:rsidR="00A11C19" w:rsidRPr="0019567E" w:rsidRDefault="00A11C19" w:rsidP="00A11C19">
            <w:pPr>
              <w:pStyle w:val="TableData"/>
              <w:rPr>
                <w:b/>
                <w:bCs/>
              </w:rPr>
            </w:pPr>
            <w:r w:rsidRPr="0019567E">
              <w:rPr>
                <w:b/>
                <w:bCs/>
              </w:rPr>
              <w:t>SAF-3: Intrusion prevention rate</w:t>
            </w:r>
          </w:p>
        </w:tc>
        <w:tc>
          <w:tcPr>
            <w:tcW w:w="903" w:type="dxa"/>
            <w:tcBorders>
              <w:top w:val="single" w:sz="4" w:space="0" w:color="4E88C7"/>
              <w:bottom w:val="single" w:sz="4" w:space="0" w:color="4E88C7"/>
            </w:tcBorders>
            <w:shd w:val="clear" w:color="auto" w:fill="auto"/>
          </w:tcPr>
          <w:p w14:paraId="0F51DAF7" w14:textId="34C79D30" w:rsidR="00A11C19" w:rsidRPr="0019567E" w:rsidRDefault="002F1A60" w:rsidP="00A11C19">
            <w:pPr>
              <w:pStyle w:val="TableData"/>
              <w:jc w:val="center"/>
            </w:pPr>
            <w:r>
              <w:t>-</w:t>
            </w:r>
          </w:p>
        </w:tc>
        <w:tc>
          <w:tcPr>
            <w:tcW w:w="6037" w:type="dxa"/>
            <w:tcBorders>
              <w:top w:val="single" w:sz="4" w:space="0" w:color="4E88C7"/>
              <w:bottom w:val="single" w:sz="4" w:space="0" w:color="4E88C7"/>
              <w:right w:val="nil"/>
            </w:tcBorders>
            <w:shd w:val="clear" w:color="auto" w:fill="auto"/>
          </w:tcPr>
          <w:p w14:paraId="5249F3B2" w14:textId="6498AD7F" w:rsidR="00A11C19" w:rsidRPr="0019567E" w:rsidRDefault="00A11C19" w:rsidP="00A11C19">
            <w:pPr>
              <w:pStyle w:val="TableData"/>
            </w:pPr>
            <w:r w:rsidRPr="0019567E">
              <w:t>Ratio representing the proportion of conflicts that did not result in a loss of separation.</w:t>
            </w:r>
          </w:p>
        </w:tc>
      </w:tr>
      <w:tr w:rsidR="00A11C19" w14:paraId="6B93D56D" w14:textId="77777777" w:rsidTr="007E0852">
        <w:trPr>
          <w:trHeight w:val="344"/>
        </w:trPr>
        <w:tc>
          <w:tcPr>
            <w:tcW w:w="2130" w:type="dxa"/>
            <w:tcBorders>
              <w:top w:val="single" w:sz="4" w:space="0" w:color="4E88C7"/>
              <w:left w:val="nil"/>
              <w:bottom w:val="single" w:sz="4" w:space="0" w:color="4E88C7"/>
              <w:right w:val="nil"/>
            </w:tcBorders>
            <w:shd w:val="clear" w:color="auto" w:fill="auto"/>
          </w:tcPr>
          <w:p w14:paraId="24EC1570" w14:textId="216FB00F" w:rsidR="00A11C19" w:rsidRPr="0019567E" w:rsidRDefault="00A11C19" w:rsidP="00A11C19">
            <w:pPr>
              <w:pStyle w:val="TableData"/>
              <w:rPr>
                <w:b/>
                <w:bCs/>
              </w:rPr>
            </w:pPr>
            <w:r w:rsidRPr="0019567E">
              <w:rPr>
                <w:b/>
                <w:bCs/>
              </w:rPr>
              <w:t>SAF-4: Minimum separation</w:t>
            </w:r>
          </w:p>
        </w:tc>
        <w:tc>
          <w:tcPr>
            <w:tcW w:w="903" w:type="dxa"/>
            <w:tcBorders>
              <w:top w:val="single" w:sz="4" w:space="0" w:color="4E88C7"/>
              <w:bottom w:val="single" w:sz="4" w:space="0" w:color="4E88C7"/>
            </w:tcBorders>
            <w:shd w:val="clear" w:color="auto" w:fill="auto"/>
          </w:tcPr>
          <w:p w14:paraId="0FFF1E24" w14:textId="797AD05E" w:rsidR="00A11C19" w:rsidRPr="0019567E" w:rsidRDefault="002F1A60" w:rsidP="00A11C19">
            <w:pPr>
              <w:pStyle w:val="TableData"/>
              <w:jc w:val="center"/>
            </w:pPr>
            <w:r>
              <w:t>-</w:t>
            </w:r>
          </w:p>
        </w:tc>
        <w:tc>
          <w:tcPr>
            <w:tcW w:w="6037" w:type="dxa"/>
            <w:tcBorders>
              <w:top w:val="single" w:sz="4" w:space="0" w:color="4E88C7"/>
              <w:bottom w:val="single" w:sz="4" w:space="0" w:color="4E88C7"/>
              <w:right w:val="nil"/>
            </w:tcBorders>
            <w:shd w:val="clear" w:color="auto" w:fill="auto"/>
          </w:tcPr>
          <w:p w14:paraId="49340440" w14:textId="2FB5128B" w:rsidR="00A11C19" w:rsidRPr="0019567E" w:rsidRDefault="00A11C19" w:rsidP="00A11C19">
            <w:pPr>
              <w:pStyle w:val="TableData"/>
            </w:pPr>
            <w:r w:rsidRPr="0019567E">
              <w:t>The minimum separation between aircraft during conflicts.</w:t>
            </w:r>
          </w:p>
        </w:tc>
      </w:tr>
      <w:tr w:rsidR="00A11C19" w14:paraId="6CDA51C8" w14:textId="77777777" w:rsidTr="007E0852">
        <w:trPr>
          <w:trHeight w:val="344"/>
        </w:trPr>
        <w:tc>
          <w:tcPr>
            <w:tcW w:w="2130" w:type="dxa"/>
            <w:tcBorders>
              <w:top w:val="single" w:sz="4" w:space="0" w:color="4E88C7"/>
              <w:left w:val="nil"/>
              <w:bottom w:val="single" w:sz="4" w:space="0" w:color="4E88C7"/>
              <w:right w:val="nil"/>
            </w:tcBorders>
            <w:shd w:val="clear" w:color="auto" w:fill="auto"/>
          </w:tcPr>
          <w:p w14:paraId="0BDE2746" w14:textId="0E805DD8" w:rsidR="00A11C19" w:rsidRPr="0019567E" w:rsidRDefault="00A11C19" w:rsidP="00A11C19">
            <w:pPr>
              <w:pStyle w:val="TableData"/>
              <w:rPr>
                <w:b/>
                <w:bCs/>
              </w:rPr>
            </w:pPr>
            <w:r w:rsidRPr="0019567E">
              <w:rPr>
                <w:b/>
                <w:bCs/>
              </w:rPr>
              <w:t>SAF-5: Time spent in LOS</w:t>
            </w:r>
          </w:p>
        </w:tc>
        <w:tc>
          <w:tcPr>
            <w:tcW w:w="903" w:type="dxa"/>
            <w:tcBorders>
              <w:top w:val="single" w:sz="4" w:space="0" w:color="4E88C7"/>
              <w:bottom w:val="single" w:sz="4" w:space="0" w:color="4E88C7"/>
            </w:tcBorders>
            <w:shd w:val="clear" w:color="auto" w:fill="auto"/>
          </w:tcPr>
          <w:p w14:paraId="6495644C" w14:textId="2184DCBD" w:rsidR="00A11C19" w:rsidRPr="0019567E" w:rsidRDefault="002F1A60" w:rsidP="00A11C19">
            <w:pPr>
              <w:pStyle w:val="TableData"/>
              <w:jc w:val="center"/>
            </w:pPr>
            <w:r>
              <w:t>-</w:t>
            </w:r>
          </w:p>
        </w:tc>
        <w:tc>
          <w:tcPr>
            <w:tcW w:w="6037" w:type="dxa"/>
            <w:tcBorders>
              <w:top w:val="single" w:sz="4" w:space="0" w:color="4E88C7"/>
              <w:bottom w:val="single" w:sz="4" w:space="0" w:color="4E88C7"/>
              <w:right w:val="nil"/>
            </w:tcBorders>
            <w:shd w:val="clear" w:color="auto" w:fill="auto"/>
          </w:tcPr>
          <w:p w14:paraId="52359678" w14:textId="378DB04F" w:rsidR="00A11C19" w:rsidRPr="0019567E" w:rsidRDefault="00A11C19" w:rsidP="00A11C19">
            <w:pPr>
              <w:pStyle w:val="TableData"/>
            </w:pPr>
            <w:r w:rsidRPr="0019567E">
              <w:t>Total time spent in a state of intrusion.</w:t>
            </w:r>
          </w:p>
        </w:tc>
      </w:tr>
      <w:tr w:rsidR="00A11C19" w14:paraId="3A09BA8A" w14:textId="77777777" w:rsidTr="007E0852">
        <w:trPr>
          <w:trHeight w:val="344"/>
        </w:trPr>
        <w:tc>
          <w:tcPr>
            <w:tcW w:w="2130" w:type="dxa"/>
            <w:tcBorders>
              <w:top w:val="single" w:sz="4" w:space="0" w:color="4E88C7"/>
              <w:left w:val="nil"/>
              <w:bottom w:val="single" w:sz="4" w:space="0" w:color="4E88C7"/>
              <w:right w:val="nil"/>
            </w:tcBorders>
            <w:shd w:val="clear" w:color="auto" w:fill="auto"/>
          </w:tcPr>
          <w:p w14:paraId="39580A9C" w14:textId="224617BA" w:rsidR="00A11C19" w:rsidRPr="0019567E" w:rsidRDefault="00A11C19" w:rsidP="00A11C19">
            <w:pPr>
              <w:pStyle w:val="TableData"/>
              <w:rPr>
                <w:b/>
                <w:bCs/>
              </w:rPr>
            </w:pPr>
            <w:r w:rsidRPr="0019567E">
              <w:rPr>
                <w:b/>
                <w:bCs/>
              </w:rPr>
              <w:t>SAF-6: Geofence violations</w:t>
            </w:r>
          </w:p>
        </w:tc>
        <w:tc>
          <w:tcPr>
            <w:tcW w:w="903" w:type="dxa"/>
            <w:tcBorders>
              <w:top w:val="single" w:sz="4" w:space="0" w:color="4E88C7"/>
              <w:bottom w:val="single" w:sz="4" w:space="0" w:color="4E88C7"/>
            </w:tcBorders>
            <w:shd w:val="clear" w:color="auto" w:fill="auto"/>
          </w:tcPr>
          <w:p w14:paraId="019BD46C" w14:textId="353F21B9" w:rsidR="00A11C19" w:rsidRPr="0019567E" w:rsidRDefault="002F1A60" w:rsidP="00A11C19">
            <w:pPr>
              <w:pStyle w:val="TableData"/>
              <w:jc w:val="center"/>
            </w:pPr>
            <w:r>
              <w:t>-</w:t>
            </w:r>
          </w:p>
        </w:tc>
        <w:tc>
          <w:tcPr>
            <w:tcW w:w="6037" w:type="dxa"/>
            <w:tcBorders>
              <w:top w:val="single" w:sz="4" w:space="0" w:color="4E88C7"/>
              <w:bottom w:val="single" w:sz="4" w:space="0" w:color="4E88C7"/>
              <w:right w:val="nil"/>
            </w:tcBorders>
            <w:shd w:val="clear" w:color="auto" w:fill="auto"/>
          </w:tcPr>
          <w:p w14:paraId="5230ED3A" w14:textId="51925DA8" w:rsidR="00A11C19" w:rsidRPr="0019567E" w:rsidRDefault="00A11C19" w:rsidP="00A11C19">
            <w:pPr>
              <w:pStyle w:val="TableData"/>
            </w:pPr>
            <w:r w:rsidRPr="0019567E">
              <w:t>The number of geofence/building area violations.</w:t>
            </w:r>
          </w:p>
        </w:tc>
      </w:tr>
      <w:tr w:rsidR="002F1A60" w14:paraId="68033332" w14:textId="77777777" w:rsidTr="008C1E9E">
        <w:trPr>
          <w:trHeight w:val="624"/>
        </w:trPr>
        <w:tc>
          <w:tcPr>
            <w:tcW w:w="9070" w:type="dxa"/>
            <w:gridSpan w:val="3"/>
            <w:tcBorders>
              <w:top w:val="nil"/>
              <w:left w:val="nil"/>
              <w:bottom w:val="single" w:sz="12" w:space="0" w:color="4E88C7"/>
              <w:right w:val="nil"/>
            </w:tcBorders>
            <w:shd w:val="clear" w:color="auto" w:fill="auto"/>
            <w:vAlign w:val="bottom"/>
          </w:tcPr>
          <w:p w14:paraId="59889684" w14:textId="50CB8E66" w:rsidR="002F1A60" w:rsidRPr="005473C6" w:rsidRDefault="00AE26AE" w:rsidP="008C1E9E">
            <w:pPr>
              <w:pStyle w:val="TableTitle"/>
              <w:spacing w:line="259" w:lineRule="auto"/>
              <w:jc w:val="left"/>
              <w:rPr>
                <w:bCs/>
                <w:sz w:val="24"/>
                <w:szCs w:val="24"/>
              </w:rPr>
            </w:pPr>
            <w:r>
              <w:rPr>
                <w:bCs/>
                <w:color w:val="4F81BD" w:themeColor="accent1"/>
                <w:sz w:val="24"/>
                <w:szCs w:val="24"/>
              </w:rPr>
              <w:t>Priority</w:t>
            </w:r>
          </w:p>
        </w:tc>
      </w:tr>
      <w:tr w:rsidR="00AE26AE" w14:paraId="2743247A" w14:textId="77777777" w:rsidTr="007E0852">
        <w:trPr>
          <w:trHeight w:val="344"/>
        </w:trPr>
        <w:tc>
          <w:tcPr>
            <w:tcW w:w="2130" w:type="dxa"/>
            <w:tcBorders>
              <w:top w:val="single" w:sz="4" w:space="0" w:color="4E88C7"/>
              <w:left w:val="nil"/>
              <w:bottom w:val="single" w:sz="4" w:space="0" w:color="4E88C7"/>
              <w:right w:val="nil"/>
            </w:tcBorders>
            <w:shd w:val="clear" w:color="auto" w:fill="auto"/>
          </w:tcPr>
          <w:p w14:paraId="6857D36A" w14:textId="66F90B60" w:rsidR="00AE26AE" w:rsidRPr="0019567E" w:rsidRDefault="00AE26AE" w:rsidP="00AE26AE">
            <w:pPr>
              <w:pStyle w:val="TableData"/>
              <w:rPr>
                <w:b/>
                <w:bCs/>
              </w:rPr>
            </w:pPr>
            <w:r w:rsidRPr="0019567E">
              <w:rPr>
                <w:b/>
                <w:bCs/>
              </w:rPr>
              <w:t>PRI-1: Weighted mission duration</w:t>
            </w:r>
          </w:p>
        </w:tc>
        <w:tc>
          <w:tcPr>
            <w:tcW w:w="903" w:type="dxa"/>
            <w:tcBorders>
              <w:top w:val="single" w:sz="4" w:space="0" w:color="4E88C7"/>
              <w:bottom w:val="single" w:sz="4" w:space="0" w:color="4E88C7"/>
            </w:tcBorders>
            <w:shd w:val="clear" w:color="auto" w:fill="auto"/>
          </w:tcPr>
          <w:p w14:paraId="0C566A65" w14:textId="161B3732" w:rsidR="00AE26AE" w:rsidRDefault="00AE26AE" w:rsidP="00AE26AE">
            <w:pPr>
              <w:pStyle w:val="TableData"/>
              <w:jc w:val="center"/>
            </w:pPr>
            <w:r>
              <w:t>-</w:t>
            </w:r>
          </w:p>
        </w:tc>
        <w:tc>
          <w:tcPr>
            <w:tcW w:w="6037" w:type="dxa"/>
            <w:tcBorders>
              <w:top w:val="single" w:sz="4" w:space="0" w:color="4E88C7"/>
              <w:bottom w:val="single" w:sz="4" w:space="0" w:color="4E88C7"/>
              <w:right w:val="nil"/>
            </w:tcBorders>
            <w:shd w:val="clear" w:color="auto" w:fill="auto"/>
          </w:tcPr>
          <w:p w14:paraId="6A3C52D8" w14:textId="6ECAFD0A" w:rsidR="00AE26AE" w:rsidRPr="0019567E" w:rsidRDefault="00AE26AE" w:rsidP="00AE26AE">
            <w:pPr>
              <w:pStyle w:val="TableData"/>
            </w:pPr>
            <w:r w:rsidRPr="0019567E">
              <w:t>Total duration of missions weighted in function of priority level.</w:t>
            </w:r>
          </w:p>
        </w:tc>
      </w:tr>
      <w:tr w:rsidR="00AE26AE" w14:paraId="325958D5" w14:textId="77777777" w:rsidTr="007E0852">
        <w:trPr>
          <w:trHeight w:val="344"/>
        </w:trPr>
        <w:tc>
          <w:tcPr>
            <w:tcW w:w="2130" w:type="dxa"/>
            <w:tcBorders>
              <w:top w:val="single" w:sz="4" w:space="0" w:color="4E88C7"/>
              <w:left w:val="nil"/>
              <w:bottom w:val="single" w:sz="4" w:space="0" w:color="4E88C7"/>
              <w:right w:val="nil"/>
            </w:tcBorders>
            <w:shd w:val="clear" w:color="auto" w:fill="auto"/>
          </w:tcPr>
          <w:p w14:paraId="299862B9" w14:textId="7C5A6A08" w:rsidR="00AE26AE" w:rsidRPr="0019567E" w:rsidRDefault="00AE26AE" w:rsidP="00AE26AE">
            <w:pPr>
              <w:pStyle w:val="TableData"/>
              <w:rPr>
                <w:b/>
                <w:bCs/>
              </w:rPr>
            </w:pPr>
            <w:r w:rsidRPr="0019567E">
              <w:rPr>
                <w:b/>
                <w:bCs/>
              </w:rPr>
              <w:t>PRI-2: Weighted mission track length</w:t>
            </w:r>
          </w:p>
        </w:tc>
        <w:tc>
          <w:tcPr>
            <w:tcW w:w="903" w:type="dxa"/>
            <w:tcBorders>
              <w:top w:val="single" w:sz="4" w:space="0" w:color="4E88C7"/>
              <w:bottom w:val="single" w:sz="4" w:space="0" w:color="4E88C7"/>
            </w:tcBorders>
            <w:shd w:val="clear" w:color="auto" w:fill="auto"/>
          </w:tcPr>
          <w:p w14:paraId="561014B1" w14:textId="3F087E60" w:rsidR="00AE26AE" w:rsidRDefault="00AE26AE" w:rsidP="00AE26AE">
            <w:pPr>
              <w:pStyle w:val="TableData"/>
              <w:jc w:val="center"/>
            </w:pPr>
            <w:r>
              <w:t>-</w:t>
            </w:r>
          </w:p>
        </w:tc>
        <w:tc>
          <w:tcPr>
            <w:tcW w:w="6037" w:type="dxa"/>
            <w:tcBorders>
              <w:top w:val="single" w:sz="4" w:space="0" w:color="4E88C7"/>
              <w:bottom w:val="single" w:sz="4" w:space="0" w:color="4E88C7"/>
              <w:right w:val="nil"/>
            </w:tcBorders>
            <w:shd w:val="clear" w:color="auto" w:fill="auto"/>
          </w:tcPr>
          <w:p w14:paraId="41F6C110" w14:textId="024A5919" w:rsidR="00AE26AE" w:rsidRPr="0019567E" w:rsidRDefault="00AE26AE" w:rsidP="00AE26AE">
            <w:pPr>
              <w:pStyle w:val="TableData"/>
            </w:pPr>
            <w:r w:rsidRPr="0019567E">
              <w:t>Total distance travelled weighted in function of priority level.</w:t>
            </w:r>
          </w:p>
        </w:tc>
      </w:tr>
      <w:tr w:rsidR="00AE26AE" w14:paraId="738C85FA" w14:textId="77777777" w:rsidTr="007E0852">
        <w:trPr>
          <w:trHeight w:val="344"/>
        </w:trPr>
        <w:tc>
          <w:tcPr>
            <w:tcW w:w="2130" w:type="dxa"/>
            <w:tcBorders>
              <w:top w:val="single" w:sz="4" w:space="0" w:color="4E88C7"/>
              <w:left w:val="nil"/>
              <w:bottom w:val="single" w:sz="4" w:space="0" w:color="4E88C7"/>
              <w:right w:val="nil"/>
            </w:tcBorders>
            <w:shd w:val="clear" w:color="auto" w:fill="auto"/>
          </w:tcPr>
          <w:p w14:paraId="48C8BA43" w14:textId="70FCC2A0" w:rsidR="00AE26AE" w:rsidRPr="0019567E" w:rsidRDefault="00AE26AE" w:rsidP="00AE26AE">
            <w:pPr>
              <w:pStyle w:val="TableData"/>
              <w:rPr>
                <w:b/>
                <w:bCs/>
              </w:rPr>
            </w:pPr>
            <w:r w:rsidRPr="0019567E">
              <w:rPr>
                <w:b/>
                <w:bCs/>
              </w:rPr>
              <w:lastRenderedPageBreak/>
              <w:t>PRI-3: Average mission duration per priority level</w:t>
            </w:r>
          </w:p>
        </w:tc>
        <w:tc>
          <w:tcPr>
            <w:tcW w:w="903" w:type="dxa"/>
            <w:tcBorders>
              <w:top w:val="single" w:sz="4" w:space="0" w:color="4E88C7"/>
              <w:bottom w:val="single" w:sz="4" w:space="0" w:color="4E88C7"/>
            </w:tcBorders>
            <w:shd w:val="clear" w:color="auto" w:fill="auto"/>
          </w:tcPr>
          <w:p w14:paraId="579E7F18" w14:textId="09E48E70" w:rsidR="00AE26AE" w:rsidRPr="0019567E" w:rsidRDefault="00AE26AE" w:rsidP="00AE26AE">
            <w:pPr>
              <w:pStyle w:val="TableData"/>
              <w:jc w:val="center"/>
            </w:pPr>
            <w:r>
              <w:t>-</w:t>
            </w:r>
          </w:p>
        </w:tc>
        <w:tc>
          <w:tcPr>
            <w:tcW w:w="6037" w:type="dxa"/>
            <w:tcBorders>
              <w:top w:val="single" w:sz="4" w:space="0" w:color="4E88C7"/>
              <w:bottom w:val="single" w:sz="4" w:space="0" w:color="4E88C7"/>
              <w:right w:val="nil"/>
            </w:tcBorders>
            <w:shd w:val="clear" w:color="auto" w:fill="auto"/>
          </w:tcPr>
          <w:p w14:paraId="767EA4FD" w14:textId="02A91F68" w:rsidR="00AE26AE" w:rsidRPr="0019567E" w:rsidRDefault="00AE26AE" w:rsidP="00AE26AE">
            <w:pPr>
              <w:pStyle w:val="TableData"/>
            </w:pPr>
            <w:r w:rsidRPr="0019567E">
              <w:t>The average mission duration for each priority level per aircraft.</w:t>
            </w:r>
          </w:p>
        </w:tc>
      </w:tr>
      <w:tr w:rsidR="00AE26AE" w14:paraId="2391C654" w14:textId="77777777" w:rsidTr="007E0852">
        <w:trPr>
          <w:trHeight w:val="344"/>
        </w:trPr>
        <w:tc>
          <w:tcPr>
            <w:tcW w:w="2130" w:type="dxa"/>
            <w:tcBorders>
              <w:top w:val="single" w:sz="4" w:space="0" w:color="4E88C7"/>
              <w:left w:val="nil"/>
              <w:bottom w:val="single" w:sz="4" w:space="0" w:color="4E88C7"/>
              <w:right w:val="nil"/>
            </w:tcBorders>
            <w:shd w:val="clear" w:color="auto" w:fill="auto"/>
          </w:tcPr>
          <w:p w14:paraId="7EC8F848" w14:textId="2A72372B" w:rsidR="00AE26AE" w:rsidRPr="0019567E" w:rsidRDefault="00AE26AE" w:rsidP="00AE26AE">
            <w:pPr>
              <w:pStyle w:val="TableData"/>
              <w:rPr>
                <w:b/>
                <w:bCs/>
              </w:rPr>
            </w:pPr>
            <w:r w:rsidRPr="0019567E">
              <w:rPr>
                <w:b/>
                <w:bCs/>
              </w:rPr>
              <w:t>PRI-4: Average mission track length per priority level</w:t>
            </w:r>
          </w:p>
        </w:tc>
        <w:tc>
          <w:tcPr>
            <w:tcW w:w="903" w:type="dxa"/>
            <w:tcBorders>
              <w:top w:val="single" w:sz="4" w:space="0" w:color="4E88C7"/>
              <w:bottom w:val="single" w:sz="4" w:space="0" w:color="4E88C7"/>
            </w:tcBorders>
            <w:shd w:val="clear" w:color="auto" w:fill="auto"/>
          </w:tcPr>
          <w:p w14:paraId="7EE9CCED" w14:textId="39F04530" w:rsidR="00AE26AE" w:rsidRPr="0019567E" w:rsidRDefault="00AE26AE" w:rsidP="00AE26AE">
            <w:pPr>
              <w:pStyle w:val="TableData"/>
              <w:jc w:val="center"/>
            </w:pPr>
            <w:r>
              <w:t>-</w:t>
            </w:r>
          </w:p>
        </w:tc>
        <w:tc>
          <w:tcPr>
            <w:tcW w:w="6037" w:type="dxa"/>
            <w:tcBorders>
              <w:top w:val="single" w:sz="4" w:space="0" w:color="4E88C7"/>
              <w:bottom w:val="single" w:sz="4" w:space="0" w:color="4E88C7"/>
              <w:right w:val="nil"/>
            </w:tcBorders>
            <w:shd w:val="clear" w:color="auto" w:fill="auto"/>
          </w:tcPr>
          <w:p w14:paraId="6A679A27" w14:textId="7C547C81" w:rsidR="00AE26AE" w:rsidRPr="0019567E" w:rsidRDefault="00AE26AE" w:rsidP="00AE26AE">
            <w:pPr>
              <w:pStyle w:val="TableData"/>
            </w:pPr>
            <w:r w:rsidRPr="0019567E">
              <w:t>The average distance travelled for each priority level per aircraft.</w:t>
            </w:r>
          </w:p>
        </w:tc>
      </w:tr>
      <w:tr w:rsidR="00AE26AE" w14:paraId="61AA75AF" w14:textId="77777777" w:rsidTr="007E0852">
        <w:trPr>
          <w:trHeight w:val="344"/>
        </w:trPr>
        <w:tc>
          <w:tcPr>
            <w:tcW w:w="2130" w:type="dxa"/>
            <w:tcBorders>
              <w:top w:val="single" w:sz="4" w:space="0" w:color="4E88C7"/>
              <w:left w:val="nil"/>
              <w:bottom w:val="single" w:sz="4" w:space="0" w:color="4E88C7"/>
              <w:right w:val="nil"/>
            </w:tcBorders>
            <w:shd w:val="clear" w:color="auto" w:fill="auto"/>
          </w:tcPr>
          <w:p w14:paraId="4869A8A6" w14:textId="6371A2F3" w:rsidR="00AE26AE" w:rsidRPr="0019567E" w:rsidRDefault="00AE26AE" w:rsidP="00AE26AE">
            <w:pPr>
              <w:pStyle w:val="TableData"/>
              <w:rPr>
                <w:b/>
                <w:bCs/>
              </w:rPr>
            </w:pPr>
            <w:r w:rsidRPr="0019567E">
              <w:rPr>
                <w:b/>
                <w:bCs/>
              </w:rPr>
              <w:t>PRI-5: Total delay per priority level</w:t>
            </w:r>
          </w:p>
        </w:tc>
        <w:tc>
          <w:tcPr>
            <w:tcW w:w="903" w:type="dxa"/>
            <w:tcBorders>
              <w:top w:val="single" w:sz="4" w:space="0" w:color="4E88C7"/>
              <w:bottom w:val="single" w:sz="4" w:space="0" w:color="4E88C7"/>
            </w:tcBorders>
            <w:shd w:val="clear" w:color="auto" w:fill="auto"/>
          </w:tcPr>
          <w:p w14:paraId="1877B808" w14:textId="3D874F18" w:rsidR="00AE26AE" w:rsidRPr="0019567E" w:rsidRDefault="00AE26AE" w:rsidP="00AE26AE">
            <w:pPr>
              <w:pStyle w:val="TableData"/>
              <w:jc w:val="center"/>
            </w:pPr>
            <w:r>
              <w:t>-</w:t>
            </w:r>
          </w:p>
        </w:tc>
        <w:tc>
          <w:tcPr>
            <w:tcW w:w="6037" w:type="dxa"/>
            <w:tcBorders>
              <w:top w:val="single" w:sz="4" w:space="0" w:color="4E88C7"/>
              <w:bottom w:val="single" w:sz="4" w:space="0" w:color="4E88C7"/>
              <w:right w:val="nil"/>
            </w:tcBorders>
            <w:shd w:val="clear" w:color="auto" w:fill="auto"/>
          </w:tcPr>
          <w:p w14:paraId="43DBC893" w14:textId="230694E4" w:rsidR="00AE26AE" w:rsidRPr="0019567E" w:rsidRDefault="00AE26AE" w:rsidP="00AE26AE">
            <w:pPr>
              <w:pStyle w:val="TableData"/>
            </w:pPr>
            <w:r w:rsidRPr="0019567E">
              <w:t>The total delay experienced by aircraft in a certain priority category relative to ideal conditions.</w:t>
            </w:r>
          </w:p>
        </w:tc>
      </w:tr>
    </w:tbl>
    <w:p w14:paraId="00BE1589" w14:textId="33509F97" w:rsidR="4A93E3DE" w:rsidRDefault="4A93E3DE" w:rsidP="4A93E3DE">
      <w:pPr>
        <w:pStyle w:val="BodyText"/>
      </w:pPr>
    </w:p>
    <w:p w14:paraId="20209C1A" w14:textId="77777777" w:rsidR="00031AE1" w:rsidRPr="0019567E" w:rsidRDefault="00031AE1" w:rsidP="4A93E3DE">
      <w:pPr>
        <w:pStyle w:val="BodyText"/>
      </w:pPr>
    </w:p>
    <w:p w14:paraId="11CB81D6" w14:textId="6B6CF5C9" w:rsidR="4A93E3DE" w:rsidRPr="0019567E" w:rsidRDefault="4A93E3DE" w:rsidP="4A93E3DE">
      <w:pPr>
        <w:pStyle w:val="BodyText"/>
      </w:pPr>
    </w:p>
    <w:p w14:paraId="3EDA732E" w14:textId="7EA21BBB" w:rsidR="00A01494" w:rsidRPr="0019567E" w:rsidRDefault="00A01494" w:rsidP="00A01494"/>
    <w:bookmarkStart w:id="498" w:name="_Toc89241812" w:displacedByCustomXml="next"/>
    <w:sdt>
      <w:sdtPr>
        <w:rPr>
          <w:rFonts w:eastAsia="Calibri"/>
          <w:b w:val="0"/>
          <w:bCs w:val="0"/>
          <w:color w:val="59666D"/>
          <w:sz w:val="22"/>
          <w:szCs w:val="22"/>
        </w:rPr>
        <w:id w:val="684101293"/>
        <w:docPartObj>
          <w:docPartGallery w:val="Bibliographies"/>
          <w:docPartUnique/>
        </w:docPartObj>
      </w:sdtPr>
      <w:sdtEndPr/>
      <w:sdtContent>
        <w:p w14:paraId="49B808F5" w14:textId="6767CE55" w:rsidR="00A01494" w:rsidRPr="0019567E" w:rsidRDefault="00A01494">
          <w:pPr>
            <w:pStyle w:val="Heading1"/>
          </w:pPr>
          <w:r w:rsidRPr="0019567E">
            <w:t>References</w:t>
          </w:r>
          <w:bookmarkEnd w:id="498"/>
        </w:p>
        <w:sdt>
          <w:sdtPr>
            <w:id w:val="-573587230"/>
            <w:bibliography/>
          </w:sdtPr>
          <w:sdtEndPr/>
          <w:sdtContent>
            <w:p w14:paraId="7B8D0509" w14:textId="77777777" w:rsidR="00BB6BF7" w:rsidRDefault="00A01494" w:rsidP="00BB6BF7">
              <w:pPr>
                <w:pStyle w:val="Bibliography"/>
                <w:ind w:left="720" w:hanging="720"/>
                <w:rPr>
                  <w:noProof/>
                  <w:sz w:val="24"/>
                  <w:szCs w:val="24"/>
                </w:rPr>
              </w:pPr>
              <w:r w:rsidRPr="0019567E">
                <w:fldChar w:fldCharType="begin"/>
              </w:r>
              <w:r w:rsidRPr="0019567E">
                <w:instrText xml:space="preserve"> BIBLIOGRAPHY </w:instrText>
              </w:r>
              <w:r w:rsidRPr="0019567E">
                <w:fldChar w:fldCharType="separate"/>
              </w:r>
              <w:r w:rsidR="00BB6BF7">
                <w:rPr>
                  <w:noProof/>
                </w:rPr>
                <w:t xml:space="preserve">Barrado, C., Boyero, M., Brucculeri, L., Ferrara, G., Hately, A., Hullah, P., . . . Volkert, A. (2020). U-Space Concept of Operations: A Key Enabler for Opening Airspace to Emerging Low-Altitude Operations. </w:t>
              </w:r>
              <w:r w:rsidR="00BB6BF7">
                <w:rPr>
                  <w:i/>
                  <w:iCs/>
                  <w:noProof/>
                </w:rPr>
                <w:t>Aerospace, 7</w:t>
              </w:r>
              <w:r w:rsidR="00BB6BF7">
                <w:rPr>
                  <w:noProof/>
                </w:rPr>
                <w:t>(3).</w:t>
              </w:r>
            </w:p>
            <w:p w14:paraId="6C07345C" w14:textId="77777777" w:rsidR="00BB6BF7" w:rsidRDefault="00BB6BF7" w:rsidP="00BB6BF7">
              <w:pPr>
                <w:pStyle w:val="Bibliography"/>
                <w:ind w:left="720" w:hanging="720"/>
                <w:rPr>
                  <w:noProof/>
                </w:rPr>
              </w:pPr>
              <w:r>
                <w:rPr>
                  <w:noProof/>
                </w:rPr>
                <w:t xml:space="preserve">Barrington-Leigh, C., &amp; Millard-Ball, A. (2017). The world's user-generated road map is more than 80% complete. </w:t>
              </w:r>
              <w:r>
                <w:rPr>
                  <w:i/>
                  <w:iCs/>
                  <w:noProof/>
                </w:rPr>
                <w:t>PLOS ONE</w:t>
              </w:r>
              <w:r>
                <w:rPr>
                  <w:noProof/>
                </w:rPr>
                <w:t>.</w:t>
              </w:r>
            </w:p>
            <w:p w14:paraId="6B70A4A1" w14:textId="77777777" w:rsidR="00BB6BF7" w:rsidRDefault="00BB6BF7" w:rsidP="00BB6BF7">
              <w:pPr>
                <w:pStyle w:val="Bibliography"/>
                <w:ind w:left="720" w:hanging="720"/>
                <w:rPr>
                  <w:noProof/>
                </w:rPr>
              </w:pPr>
              <w:r>
                <w:rPr>
                  <w:noProof/>
                </w:rPr>
                <w:t xml:space="preserve">Boeing, G. (2017 ). OSMnx: New methods for acquiring, constructing, analyzing, and visualizing complex street networks . </w:t>
              </w:r>
              <w:r>
                <w:rPr>
                  <w:i/>
                  <w:iCs/>
                  <w:noProof/>
                </w:rPr>
                <w:t xml:space="preserve">Computers, Environment and Urban Systems </w:t>
              </w:r>
              <w:r>
                <w:rPr>
                  <w:noProof/>
                </w:rPr>
                <w:t>, 126-139.</w:t>
              </w:r>
            </w:p>
            <w:p w14:paraId="5B68B464" w14:textId="77777777" w:rsidR="00BB6BF7" w:rsidRDefault="00BB6BF7" w:rsidP="00BB6BF7">
              <w:pPr>
                <w:pStyle w:val="Bibliography"/>
                <w:ind w:left="720" w:hanging="720"/>
                <w:rPr>
                  <w:noProof/>
                </w:rPr>
              </w:pPr>
              <w:r>
                <w:rPr>
                  <w:noProof/>
                </w:rPr>
                <w:t xml:space="preserve">Boeing, G. (2019). Urban spatial order: Street network orientation, configuration, and entropy. </w:t>
              </w:r>
              <w:r>
                <w:rPr>
                  <w:i/>
                  <w:iCs/>
                  <w:noProof/>
                </w:rPr>
                <w:t>Applied Network Science, 4</w:t>
              </w:r>
              <w:r>
                <w:rPr>
                  <w:noProof/>
                </w:rPr>
                <w:t>(1).</w:t>
              </w:r>
            </w:p>
            <w:p w14:paraId="5ADD3C90" w14:textId="77777777" w:rsidR="00BB6BF7" w:rsidRDefault="00BB6BF7" w:rsidP="00BB6BF7">
              <w:pPr>
                <w:pStyle w:val="Bibliography"/>
                <w:ind w:left="720" w:hanging="720"/>
                <w:rPr>
                  <w:noProof/>
                </w:rPr>
              </w:pPr>
              <w:r>
                <w:rPr>
                  <w:noProof/>
                </w:rPr>
                <w:t xml:space="preserve">Bulusu, V., Polishchuk, V., Sengupta, R., &amp; Sedov, L. (2017). Capacity Estimation for Low Altitude Airspace. </w:t>
              </w:r>
              <w:r>
                <w:rPr>
                  <w:i/>
                  <w:iCs/>
                  <w:noProof/>
                </w:rPr>
                <w:t>de 17th AIAA Aviation Technology, Integration, and Operations Conference.</w:t>
              </w:r>
              <w:r>
                <w:rPr>
                  <w:noProof/>
                </w:rPr>
                <w:t xml:space="preserve"> Denver.</w:t>
              </w:r>
            </w:p>
            <w:p w14:paraId="74695127" w14:textId="77777777" w:rsidR="00BB6BF7" w:rsidRDefault="00BB6BF7" w:rsidP="00BB6BF7">
              <w:pPr>
                <w:pStyle w:val="Bibliography"/>
                <w:ind w:left="720" w:hanging="720"/>
                <w:rPr>
                  <w:noProof/>
                </w:rPr>
              </w:pPr>
              <w:r>
                <w:rPr>
                  <w:noProof/>
                </w:rPr>
                <w:t xml:space="preserve">City of Vienna. (2019). </w:t>
              </w:r>
              <w:r>
                <w:rPr>
                  <w:i/>
                  <w:iCs/>
                  <w:noProof/>
                </w:rPr>
                <w:t>Population and surface of Vienna's municipal districts 2019</w:t>
              </w:r>
              <w:r>
                <w:rPr>
                  <w:noProof/>
                </w:rPr>
                <w:t>. Retrieved 2021, from https://www.wien.gv.at/english/administration/statistics/population-district.html</w:t>
              </w:r>
            </w:p>
            <w:p w14:paraId="075B3424" w14:textId="77777777" w:rsidR="00BB6BF7" w:rsidRDefault="00BB6BF7" w:rsidP="00BB6BF7">
              <w:pPr>
                <w:pStyle w:val="Bibliography"/>
                <w:ind w:left="720" w:hanging="720"/>
                <w:rPr>
                  <w:noProof/>
                </w:rPr>
              </w:pPr>
              <w:r>
                <w:rPr>
                  <w:noProof/>
                </w:rPr>
                <w:t xml:space="preserve">City of Vienna. (2021). </w:t>
              </w:r>
              <w:r>
                <w:rPr>
                  <w:i/>
                  <w:iCs/>
                  <w:noProof/>
                </w:rPr>
                <w:t xml:space="preserve">Baukörpermodell (LOD0.4) Grunddaten aus der Flächen-MZK Vektordaten Wien </w:t>
              </w:r>
              <w:r>
                <w:rPr>
                  <w:noProof/>
                </w:rPr>
                <w:t>. Retrieved 05 2021, from https://www.data.gv.at/katalog/dataset/76c2e577-268f-4a93-bccd-7d5b43b14efd</w:t>
              </w:r>
            </w:p>
            <w:p w14:paraId="50EBFD01" w14:textId="77777777" w:rsidR="00BB6BF7" w:rsidRDefault="00BB6BF7" w:rsidP="00BB6BF7">
              <w:pPr>
                <w:pStyle w:val="Bibliography"/>
                <w:ind w:left="720" w:hanging="720"/>
                <w:rPr>
                  <w:noProof/>
                </w:rPr>
              </w:pPr>
              <w:r>
                <w:t xml:space="preserve">Delahaye, D., Vidosavljevic, A., Sunil, E., Hoekstra, J., Ellerbroek, J., &amp; Aalmoes, R. (2014). </w:t>
              </w:r>
              <w:r>
                <w:rPr>
                  <w:i/>
                  <w:iCs/>
                  <w:noProof/>
                </w:rPr>
                <w:t>METROPOLIS D3.2 Development &amp; Metrics Definition.</w:t>
              </w:r>
              <w:r>
                <w:rPr>
                  <w:noProof/>
                </w:rPr>
                <w:t xml:space="preserve"> </w:t>
              </w:r>
            </w:p>
            <w:p w14:paraId="0855E47C" w14:textId="77777777" w:rsidR="00BB6BF7" w:rsidRDefault="00BB6BF7" w:rsidP="00BB6BF7">
              <w:pPr>
                <w:pStyle w:val="Bibliography"/>
                <w:ind w:left="720" w:hanging="720"/>
                <w:rPr>
                  <w:noProof/>
                </w:rPr>
              </w:pPr>
              <w:r>
                <w:rPr>
                  <w:noProof/>
                </w:rPr>
                <w:t xml:space="preserve">Doole, M., Ellerbroek, J., &amp; Hoekstra, J. (2020). Estimation of traffic density from drone-based delivery in very low level urban airspace. </w:t>
              </w:r>
              <w:r>
                <w:rPr>
                  <w:i/>
                  <w:iCs/>
                  <w:noProof/>
                </w:rPr>
                <w:t>Journal of Air Transport Management, 88</w:t>
              </w:r>
              <w:r>
                <w:rPr>
                  <w:noProof/>
                </w:rPr>
                <w:t>.</w:t>
              </w:r>
            </w:p>
            <w:p w14:paraId="622B29B5" w14:textId="77777777" w:rsidR="00BB6BF7" w:rsidRDefault="00BB6BF7" w:rsidP="00BB6BF7">
              <w:pPr>
                <w:pStyle w:val="Bibliography"/>
                <w:ind w:left="720" w:hanging="720"/>
                <w:rPr>
                  <w:noProof/>
                </w:rPr>
              </w:pPr>
              <w:r>
                <w:rPr>
                  <w:noProof/>
                </w:rPr>
                <w:t xml:space="preserve">Doole, M., Ellerbroek, J., Knoop, V. L., &amp; Hoekstra, J. M. (2021). Constrained Urban Airspace Design for Large-Scale Drone-Based Delivery Traffic. </w:t>
              </w:r>
              <w:r>
                <w:rPr>
                  <w:i/>
                  <w:iCs/>
                  <w:noProof/>
                </w:rPr>
                <w:t>Aerospace, 8</w:t>
              </w:r>
              <w:r>
                <w:rPr>
                  <w:noProof/>
                </w:rPr>
                <w:t>(2).</w:t>
              </w:r>
            </w:p>
            <w:p w14:paraId="2CEBFB97" w14:textId="77777777" w:rsidR="00BB6BF7" w:rsidRDefault="00BB6BF7" w:rsidP="00BB6BF7">
              <w:pPr>
                <w:pStyle w:val="Bibliography"/>
                <w:ind w:left="720" w:hanging="720"/>
                <w:rPr>
                  <w:noProof/>
                </w:rPr>
              </w:pPr>
              <w:r>
                <w:rPr>
                  <w:noProof/>
                </w:rPr>
                <w:t xml:space="preserve">EUROCONTROL. (2003). </w:t>
              </w:r>
              <w:r>
                <w:rPr>
                  <w:i/>
                  <w:iCs/>
                  <w:noProof/>
                </w:rPr>
                <w:t>ATM Strategy for the Years 2000+ (Volume 1.</w:t>
              </w:r>
              <w:r>
                <w:rPr>
                  <w:noProof/>
                </w:rPr>
                <w:t xml:space="preserve"> Brussels.</w:t>
              </w:r>
            </w:p>
            <w:p w14:paraId="741FACD7" w14:textId="77777777" w:rsidR="00BB6BF7" w:rsidRDefault="00BB6BF7" w:rsidP="00BB6BF7">
              <w:pPr>
                <w:pStyle w:val="Bibliography"/>
                <w:ind w:left="720" w:hanging="720"/>
                <w:rPr>
                  <w:noProof/>
                </w:rPr>
              </w:pPr>
              <w:r>
                <w:rPr>
                  <w:noProof/>
                </w:rPr>
                <w:t xml:space="preserve">ICAO. (2005). </w:t>
              </w:r>
              <w:r>
                <w:rPr>
                  <w:i/>
                  <w:iCs/>
                  <w:noProof/>
                </w:rPr>
                <w:t>Doc. 9854 - Global Air Traffic Management Operational concept.</w:t>
              </w:r>
              <w:r>
                <w:rPr>
                  <w:noProof/>
                </w:rPr>
                <w:t xml:space="preserve"> Montreal, Canada.</w:t>
              </w:r>
            </w:p>
            <w:p w14:paraId="7E369DE7" w14:textId="77777777" w:rsidR="00BB6BF7" w:rsidRDefault="00BB6BF7" w:rsidP="00BB6BF7">
              <w:pPr>
                <w:pStyle w:val="Bibliography"/>
                <w:ind w:left="720" w:hanging="720"/>
                <w:rPr>
                  <w:noProof/>
                </w:rPr>
              </w:pPr>
              <w:r>
                <w:rPr>
                  <w:noProof/>
                </w:rPr>
                <w:t xml:space="preserve">OpenStreetMap. (2009). </w:t>
              </w:r>
              <w:r>
                <w:rPr>
                  <w:i/>
                  <w:iCs/>
                  <w:noProof/>
                </w:rPr>
                <w:t>Hall of Fame/Streets Complete</w:t>
              </w:r>
              <w:r>
                <w:rPr>
                  <w:noProof/>
                </w:rPr>
                <w:t>. Retrieved 11 2021, from https://wiki.openstreetmap.org/wiki/Hall_of_Fame/Streets_complete</w:t>
              </w:r>
            </w:p>
            <w:p w14:paraId="1054930B" w14:textId="77777777" w:rsidR="00BB6BF7" w:rsidRDefault="00BB6BF7" w:rsidP="00BB6BF7">
              <w:pPr>
                <w:pStyle w:val="Bibliography"/>
                <w:ind w:left="720" w:hanging="720"/>
                <w:rPr>
                  <w:noProof/>
                </w:rPr>
              </w:pPr>
              <w:r>
                <w:rPr>
                  <w:noProof/>
                </w:rPr>
                <w:t xml:space="preserve">Pitney Bowes. (2020). </w:t>
              </w:r>
              <w:r>
                <w:rPr>
                  <w:i/>
                  <w:iCs/>
                  <w:noProof/>
                </w:rPr>
                <w:t>Pitney Bowes 2.0 Shaping our next century of growth.</w:t>
              </w:r>
              <w:r>
                <w:rPr>
                  <w:noProof/>
                </w:rPr>
                <w:t xml:space="preserve"> Retrieved 2021, from https://www.pitneybowes.com/us/our-company/annual-report.html</w:t>
              </w:r>
            </w:p>
            <w:p w14:paraId="1799C4AC" w14:textId="77777777" w:rsidR="00BB6BF7" w:rsidRDefault="00BB6BF7" w:rsidP="00BB6BF7">
              <w:pPr>
                <w:pStyle w:val="Bibliography"/>
                <w:ind w:left="720" w:hanging="720"/>
                <w:rPr>
                  <w:noProof/>
                </w:rPr>
              </w:pPr>
              <w:r>
                <w:rPr>
                  <w:noProof/>
                </w:rPr>
                <w:t xml:space="preserve">Rawls, J. (2005). </w:t>
              </w:r>
              <w:r>
                <w:rPr>
                  <w:i/>
                  <w:iCs/>
                  <w:noProof/>
                </w:rPr>
                <w:t>A theory of justice.</w:t>
              </w:r>
              <w:r>
                <w:rPr>
                  <w:noProof/>
                </w:rPr>
                <w:t xml:space="preserve"> Belknap Press of Harvard University Press.</w:t>
              </w:r>
            </w:p>
            <w:p w14:paraId="011AAC64" w14:textId="77777777" w:rsidR="00BB6BF7" w:rsidRDefault="00BB6BF7" w:rsidP="00BB6BF7">
              <w:pPr>
                <w:pStyle w:val="Bibliography"/>
                <w:ind w:left="720" w:hanging="720"/>
                <w:rPr>
                  <w:noProof/>
                </w:rPr>
              </w:pPr>
              <w:r>
                <w:rPr>
                  <w:noProof/>
                </w:rPr>
                <w:t xml:space="preserve">Sedov, L., &amp; Polischuk, V. (2018). Centralized and DIstributed UTM in Layered Airspace. </w:t>
              </w:r>
              <w:r>
                <w:rPr>
                  <w:i/>
                  <w:iCs/>
                  <w:noProof/>
                </w:rPr>
                <w:t>de 8th International Conference on Research in Air Trasnportation (ICRAT).</w:t>
              </w:r>
              <w:r>
                <w:rPr>
                  <w:noProof/>
                </w:rPr>
                <w:t xml:space="preserve"> Barcelona.</w:t>
              </w:r>
            </w:p>
            <w:p w14:paraId="77542AC0" w14:textId="77777777" w:rsidR="00BB6BF7" w:rsidRDefault="00BB6BF7" w:rsidP="00BB6BF7">
              <w:pPr>
                <w:pStyle w:val="Bibliography"/>
                <w:ind w:left="720" w:hanging="720"/>
                <w:rPr>
                  <w:noProof/>
                </w:rPr>
              </w:pPr>
              <w:r>
                <w:rPr>
                  <w:noProof/>
                </w:rPr>
                <w:t xml:space="preserve">SESAR Joint Undertaking . (2016). </w:t>
              </w:r>
              <w:r>
                <w:rPr>
                  <w:i/>
                  <w:iCs/>
                  <w:noProof/>
                </w:rPr>
                <w:t>Project B04.01 - Performance Framework for SESAR 2020 Transition.</w:t>
              </w:r>
              <w:r>
                <w:rPr>
                  <w:noProof/>
                </w:rPr>
                <w:t xml:space="preserve"> Brussels.</w:t>
              </w:r>
            </w:p>
            <w:p w14:paraId="72F91151" w14:textId="77777777" w:rsidR="00BB6BF7" w:rsidRDefault="00BB6BF7" w:rsidP="00BB6BF7">
              <w:pPr>
                <w:pStyle w:val="Bibliography"/>
                <w:ind w:left="720" w:hanging="720"/>
                <w:rPr>
                  <w:noProof/>
                </w:rPr>
              </w:pPr>
              <w:r>
                <w:rPr>
                  <w:noProof/>
                </w:rPr>
                <w:t xml:space="preserve">Statistik Austria. (n.d.). </w:t>
              </w:r>
              <w:r>
                <w:rPr>
                  <w:i/>
                  <w:iCs/>
                  <w:noProof/>
                </w:rPr>
                <w:t>STATatlas</w:t>
              </w:r>
              <w:r>
                <w:rPr>
                  <w:noProof/>
                </w:rPr>
                <w:t>. Retrieved 2021, from https://www.statistik.at/atlas/</w:t>
              </w:r>
            </w:p>
            <w:p w14:paraId="581A48AF" w14:textId="77777777" w:rsidR="00BB6BF7" w:rsidRDefault="00BB6BF7" w:rsidP="00BB6BF7">
              <w:pPr>
                <w:pStyle w:val="Bibliography"/>
                <w:ind w:left="720" w:hanging="720"/>
                <w:rPr>
                  <w:noProof/>
                </w:rPr>
              </w:pPr>
              <w:r>
                <w:rPr>
                  <w:noProof/>
                </w:rPr>
                <w:t xml:space="preserve">Xue, M. (2020). Urban Air Mobility Conflict Resolution:Centralized or Decentralized? </w:t>
              </w:r>
              <w:r>
                <w:rPr>
                  <w:i/>
                  <w:iCs/>
                  <w:noProof/>
                </w:rPr>
                <w:t>de AIAA AVIATION 2020 FORUM.</w:t>
              </w:r>
              <w:r>
                <w:rPr>
                  <w:noProof/>
                </w:rPr>
                <w:t xml:space="preserve"> VIRTUAL EVENT.</w:t>
              </w:r>
            </w:p>
            <w:p w14:paraId="4BDF81EF" w14:textId="4FED5EEA" w:rsidR="00B91B47" w:rsidRDefault="00A01494" w:rsidP="00BB6BF7">
              <w:r w:rsidRPr="0019567E">
                <w:rPr>
                  <w:b/>
                  <w:bCs/>
                  <w:noProof/>
                </w:rPr>
                <w:fldChar w:fldCharType="end"/>
              </w:r>
            </w:p>
          </w:sdtContent>
        </w:sdt>
      </w:sdtContent>
    </w:sdt>
    <w:p w14:paraId="605F1770" w14:textId="77777777" w:rsidR="00B91B47" w:rsidRDefault="00B91B47">
      <w:pPr>
        <w:spacing w:after="0"/>
        <w:jc w:val="left"/>
      </w:pPr>
      <w:r>
        <w:br w:type="page"/>
      </w:r>
    </w:p>
    <w:p w14:paraId="7EE2616F" w14:textId="77777777" w:rsidR="00B91B47" w:rsidRPr="00D17475" w:rsidRDefault="00B91B47" w:rsidP="00B91B47">
      <w:pPr>
        <w:spacing w:after="0"/>
        <w:jc w:val="left"/>
        <w:rPr>
          <w:lang w:eastAsia="en-GB"/>
        </w:rPr>
      </w:pPr>
    </w:p>
    <w:p w14:paraId="4DC0DB1B" w14:textId="77777777" w:rsidR="00B91B47" w:rsidRPr="00D17475" w:rsidRDefault="00B91B47" w:rsidP="00B91B47">
      <w:pPr>
        <w:pStyle w:val="BodyText"/>
        <w:rPr>
          <w:lang w:eastAsia="en-GB"/>
        </w:rPr>
      </w:pPr>
    </w:p>
    <w:p w14:paraId="7AA27757" w14:textId="77777777" w:rsidR="00B91B47" w:rsidRPr="00D17475" w:rsidRDefault="00B91B47" w:rsidP="00B91B47">
      <w:pPr>
        <w:spacing w:after="0"/>
        <w:jc w:val="left"/>
        <w:rPr>
          <w:lang w:eastAsia="en-GB"/>
        </w:rPr>
      </w:pPr>
    </w:p>
    <w:p w14:paraId="45C95152" w14:textId="77777777" w:rsidR="00B91B47" w:rsidRPr="00D17475" w:rsidRDefault="00B91B47" w:rsidP="00B91B47">
      <w:pPr>
        <w:spacing w:after="0"/>
        <w:jc w:val="left"/>
        <w:rPr>
          <w:lang w:eastAsia="en-GB"/>
        </w:rPr>
      </w:pPr>
    </w:p>
    <w:p w14:paraId="5741956C" w14:textId="77777777" w:rsidR="00B91B47" w:rsidRPr="00D17475" w:rsidRDefault="00B91B47" w:rsidP="00B91B47">
      <w:pPr>
        <w:spacing w:after="0"/>
        <w:jc w:val="left"/>
        <w:rPr>
          <w:lang w:eastAsia="en-GB"/>
        </w:rPr>
      </w:pPr>
    </w:p>
    <w:tbl>
      <w:tblPr>
        <w:tblW w:w="5495" w:type="dxa"/>
        <w:jc w:val="center"/>
        <w:tblCellSpacing w:w="56" w:type="dxa"/>
        <w:tblLayout w:type="fixed"/>
        <w:tblCellMar>
          <w:top w:w="57" w:type="dxa"/>
          <w:left w:w="57" w:type="dxa"/>
          <w:bottom w:w="57" w:type="dxa"/>
          <w:right w:w="57" w:type="dxa"/>
        </w:tblCellMar>
        <w:tblLook w:val="04A0" w:firstRow="1" w:lastRow="0" w:firstColumn="1" w:lastColumn="0" w:noHBand="0" w:noVBand="1"/>
      </w:tblPr>
      <w:tblGrid>
        <w:gridCol w:w="1869"/>
        <w:gridCol w:w="1813"/>
        <w:gridCol w:w="1813"/>
      </w:tblGrid>
      <w:tr w:rsidR="00B91B47" w:rsidRPr="00D17475" w14:paraId="62E200C1" w14:textId="77777777" w:rsidTr="00D038C5">
        <w:trPr>
          <w:cantSplit/>
          <w:trHeight w:hRule="exact" w:val="1134"/>
          <w:tblCellSpacing w:w="56" w:type="dxa"/>
          <w:jc w:val="center"/>
        </w:trPr>
        <w:tc>
          <w:tcPr>
            <w:tcW w:w="1701" w:type="dxa"/>
            <w:shd w:val="clear" w:color="auto" w:fill="auto"/>
            <w:vAlign w:val="center"/>
          </w:tcPr>
          <w:p w14:paraId="0A0E39E3" w14:textId="77777777" w:rsidR="00B91B47" w:rsidRPr="00D17475" w:rsidRDefault="00B91B47" w:rsidP="00D038C5">
            <w:pPr>
              <w:pStyle w:val="BodyText"/>
              <w:jc w:val="center"/>
            </w:pPr>
            <w:r w:rsidRPr="00D17475">
              <w:rPr>
                <w:noProof/>
              </w:rPr>
              <w:drawing>
                <wp:inline distT="0" distB="0" distL="0" distR="0" wp14:anchorId="775097FA" wp14:editId="69E340DD">
                  <wp:extent cx="831215" cy="720090"/>
                  <wp:effectExtent l="0" t="0" r="6985" b="3810"/>
                  <wp:docPr id="1019173764" name="Imagen 101917376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3764" name="Imagen 1019173764" descr="Logo, company n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31215" cy="720090"/>
                          </a:xfrm>
                          <a:prstGeom prst="rect">
                            <a:avLst/>
                          </a:prstGeom>
                        </pic:spPr>
                      </pic:pic>
                    </a:graphicData>
                  </a:graphic>
                </wp:inline>
              </w:drawing>
            </w:r>
          </w:p>
        </w:tc>
        <w:tc>
          <w:tcPr>
            <w:tcW w:w="1701" w:type="dxa"/>
            <w:shd w:val="clear" w:color="auto" w:fill="auto"/>
            <w:tcFitText/>
            <w:vAlign w:val="center"/>
          </w:tcPr>
          <w:p w14:paraId="5ECF7149" w14:textId="77777777" w:rsidR="00B91B47" w:rsidRPr="00D17475" w:rsidRDefault="00B91B47" w:rsidP="00D038C5">
            <w:pPr>
              <w:pStyle w:val="BodyText"/>
              <w:jc w:val="center"/>
            </w:pPr>
            <w:r w:rsidRPr="00D17475">
              <w:rPr>
                <w:noProof/>
              </w:rPr>
              <w:drawing>
                <wp:inline distT="0" distB="0" distL="0" distR="0" wp14:anchorId="4E3C3F9E" wp14:editId="7861685C">
                  <wp:extent cx="851535" cy="720090"/>
                  <wp:effectExtent l="0" t="0" r="5715" b="3810"/>
                  <wp:docPr id="1019173766" name="Imagen 101917376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3766" name="Imagen 1019173766" descr="Logo, company n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851535" cy="720090"/>
                          </a:xfrm>
                          <a:prstGeom prst="rect">
                            <a:avLst/>
                          </a:prstGeom>
                        </pic:spPr>
                      </pic:pic>
                    </a:graphicData>
                  </a:graphic>
                </wp:inline>
              </w:drawing>
            </w:r>
          </w:p>
        </w:tc>
        <w:tc>
          <w:tcPr>
            <w:tcW w:w="1645" w:type="dxa"/>
            <w:shd w:val="clear" w:color="auto" w:fill="auto"/>
            <w:vAlign w:val="center"/>
          </w:tcPr>
          <w:p w14:paraId="5739E3B8" w14:textId="77777777" w:rsidR="00B91B47" w:rsidRPr="00D17475" w:rsidRDefault="00B91B47" w:rsidP="00D038C5">
            <w:pPr>
              <w:pStyle w:val="BodyText"/>
              <w:jc w:val="center"/>
            </w:pPr>
            <w:r w:rsidRPr="00D17475">
              <w:rPr>
                <w:noProof/>
              </w:rPr>
              <w:drawing>
                <wp:inline distT="0" distB="0" distL="0" distR="0" wp14:anchorId="4BED9B11" wp14:editId="7562A893">
                  <wp:extent cx="738505" cy="720090"/>
                  <wp:effectExtent l="0" t="0" r="4445" b="3810"/>
                  <wp:docPr id="1019173767" name="Imagen 101917376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3767" name="Imagen 1019173767" descr="A picture containing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38505" cy="720090"/>
                          </a:xfrm>
                          <a:prstGeom prst="rect">
                            <a:avLst/>
                          </a:prstGeom>
                        </pic:spPr>
                      </pic:pic>
                    </a:graphicData>
                  </a:graphic>
                </wp:inline>
              </w:drawing>
            </w:r>
          </w:p>
        </w:tc>
      </w:tr>
      <w:tr w:rsidR="00B91B47" w:rsidRPr="00D17475" w14:paraId="7E8104BC" w14:textId="77777777" w:rsidTr="00D038C5">
        <w:trPr>
          <w:cantSplit/>
          <w:trHeight w:hRule="exact" w:val="1134"/>
          <w:tblCellSpacing w:w="56" w:type="dxa"/>
          <w:jc w:val="center"/>
        </w:trPr>
        <w:tc>
          <w:tcPr>
            <w:tcW w:w="1701" w:type="dxa"/>
            <w:shd w:val="clear" w:color="auto" w:fill="auto"/>
            <w:vAlign w:val="center"/>
          </w:tcPr>
          <w:p w14:paraId="1343D012" w14:textId="77777777" w:rsidR="00B91B47" w:rsidRPr="00D17475" w:rsidRDefault="00B91B47" w:rsidP="00D038C5">
            <w:pPr>
              <w:pStyle w:val="BodyText"/>
              <w:jc w:val="center"/>
            </w:pPr>
            <w:r w:rsidRPr="00D17475">
              <w:rPr>
                <w:noProof/>
              </w:rPr>
              <w:drawing>
                <wp:inline distT="0" distB="0" distL="0" distR="0" wp14:anchorId="64EA0197" wp14:editId="004BF72B">
                  <wp:extent cx="831850" cy="720090"/>
                  <wp:effectExtent l="0" t="0" r="6350" b="3810"/>
                  <wp:docPr id="1019173768" name="Imagen 101917376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3768" name="Imagen 1019173768" descr="A picture containing logo&#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831850" cy="720090"/>
                          </a:xfrm>
                          <a:prstGeom prst="rect">
                            <a:avLst/>
                          </a:prstGeom>
                        </pic:spPr>
                      </pic:pic>
                    </a:graphicData>
                  </a:graphic>
                </wp:inline>
              </w:drawing>
            </w:r>
          </w:p>
        </w:tc>
        <w:tc>
          <w:tcPr>
            <w:tcW w:w="1701" w:type="dxa"/>
            <w:shd w:val="clear" w:color="auto" w:fill="auto"/>
            <w:vAlign w:val="center"/>
          </w:tcPr>
          <w:p w14:paraId="2B9201DB" w14:textId="77777777" w:rsidR="00B91B47" w:rsidRPr="00D17475" w:rsidRDefault="00B91B47" w:rsidP="00D038C5">
            <w:pPr>
              <w:pStyle w:val="BodyText"/>
              <w:jc w:val="center"/>
            </w:pPr>
            <w:r w:rsidRPr="00D17475">
              <w:rPr>
                <w:noProof/>
              </w:rPr>
              <w:drawing>
                <wp:inline distT="0" distB="0" distL="0" distR="0" wp14:anchorId="7D55E304" wp14:editId="62F30BB6">
                  <wp:extent cx="683895" cy="720090"/>
                  <wp:effectExtent l="0" t="0" r="1905" b="3810"/>
                  <wp:docPr id="1019173769" name="Imagen 101917376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3769" name="Imagen 1019173769" descr="Ic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83895" cy="720090"/>
                          </a:xfrm>
                          <a:prstGeom prst="rect">
                            <a:avLst/>
                          </a:prstGeom>
                        </pic:spPr>
                      </pic:pic>
                    </a:graphicData>
                  </a:graphic>
                </wp:inline>
              </w:drawing>
            </w:r>
          </w:p>
        </w:tc>
        <w:tc>
          <w:tcPr>
            <w:tcW w:w="1645" w:type="dxa"/>
            <w:shd w:val="clear" w:color="auto" w:fill="auto"/>
            <w:vAlign w:val="center"/>
          </w:tcPr>
          <w:p w14:paraId="1B5DF4B2" w14:textId="77777777" w:rsidR="00B91B47" w:rsidRPr="00D17475" w:rsidRDefault="00B91B47" w:rsidP="00D038C5">
            <w:pPr>
              <w:pStyle w:val="BodyText"/>
              <w:jc w:val="center"/>
            </w:pPr>
            <w:r w:rsidRPr="00D17475">
              <w:rPr>
                <w:noProof/>
              </w:rPr>
              <w:drawing>
                <wp:inline distT="0" distB="0" distL="0" distR="0" wp14:anchorId="211525B4" wp14:editId="43542309">
                  <wp:extent cx="828040" cy="720090"/>
                  <wp:effectExtent l="0" t="0" r="0" b="3810"/>
                  <wp:docPr id="1019173770" name="Imagen 101917377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3770" name="Imagen 1019173770" descr="Logo, company n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828040" cy="720090"/>
                          </a:xfrm>
                          <a:prstGeom prst="rect">
                            <a:avLst/>
                          </a:prstGeom>
                        </pic:spPr>
                      </pic:pic>
                    </a:graphicData>
                  </a:graphic>
                </wp:inline>
              </w:drawing>
            </w:r>
          </w:p>
        </w:tc>
      </w:tr>
      <w:tr w:rsidR="00B91B47" w:rsidRPr="00D17475" w14:paraId="5866BAD2" w14:textId="77777777" w:rsidTr="00D038C5">
        <w:trPr>
          <w:cantSplit/>
          <w:trHeight w:hRule="exact" w:val="1134"/>
          <w:tblCellSpacing w:w="56" w:type="dxa"/>
          <w:jc w:val="center"/>
        </w:trPr>
        <w:tc>
          <w:tcPr>
            <w:tcW w:w="1701" w:type="dxa"/>
            <w:shd w:val="clear" w:color="auto" w:fill="auto"/>
            <w:vAlign w:val="center"/>
          </w:tcPr>
          <w:p w14:paraId="369FA9B7" w14:textId="77777777" w:rsidR="00B91B47" w:rsidRPr="00D17475" w:rsidRDefault="00B91B47" w:rsidP="00D038C5">
            <w:pPr>
              <w:pStyle w:val="BodyText"/>
              <w:jc w:val="center"/>
            </w:pPr>
            <w:r w:rsidRPr="00D17475">
              <w:rPr>
                <w:noProof/>
              </w:rPr>
              <w:drawing>
                <wp:inline distT="0" distB="0" distL="0" distR="0" wp14:anchorId="0DD0F666" wp14:editId="248970A3">
                  <wp:extent cx="800100" cy="720090"/>
                  <wp:effectExtent l="0" t="0" r="0" b="3810"/>
                  <wp:docPr id="1019173771" name="Imagen 10191737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3771" name="Imagen 1019173771" descr="A picture containing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800100" cy="720090"/>
                          </a:xfrm>
                          <a:prstGeom prst="rect">
                            <a:avLst/>
                          </a:prstGeom>
                        </pic:spPr>
                      </pic:pic>
                    </a:graphicData>
                  </a:graphic>
                </wp:inline>
              </w:drawing>
            </w:r>
          </w:p>
        </w:tc>
        <w:tc>
          <w:tcPr>
            <w:tcW w:w="1701" w:type="dxa"/>
            <w:shd w:val="clear" w:color="auto" w:fill="auto"/>
            <w:vAlign w:val="center"/>
          </w:tcPr>
          <w:p w14:paraId="263EB06B" w14:textId="77777777" w:rsidR="00B91B47" w:rsidRPr="00D17475" w:rsidRDefault="00B91B47" w:rsidP="00D038C5">
            <w:pPr>
              <w:pStyle w:val="BodyText"/>
              <w:jc w:val="center"/>
            </w:pPr>
          </w:p>
        </w:tc>
        <w:tc>
          <w:tcPr>
            <w:tcW w:w="1645" w:type="dxa"/>
            <w:shd w:val="clear" w:color="auto" w:fill="auto"/>
            <w:vAlign w:val="center"/>
          </w:tcPr>
          <w:p w14:paraId="4E02B1AB" w14:textId="77777777" w:rsidR="00B91B47" w:rsidRPr="00D17475" w:rsidRDefault="00B91B47" w:rsidP="00D038C5">
            <w:pPr>
              <w:pStyle w:val="BodyText"/>
              <w:jc w:val="center"/>
            </w:pPr>
          </w:p>
        </w:tc>
      </w:tr>
      <w:tr w:rsidR="00B91B47" w:rsidRPr="00D17475" w14:paraId="5E444DA0" w14:textId="77777777" w:rsidTr="00D038C5">
        <w:trPr>
          <w:cantSplit/>
          <w:trHeight w:hRule="exact" w:val="1134"/>
          <w:tblCellSpacing w:w="56" w:type="dxa"/>
          <w:jc w:val="center"/>
        </w:trPr>
        <w:tc>
          <w:tcPr>
            <w:tcW w:w="1701" w:type="dxa"/>
            <w:shd w:val="clear" w:color="auto" w:fill="auto"/>
            <w:vAlign w:val="center"/>
          </w:tcPr>
          <w:p w14:paraId="7819F1FD" w14:textId="77777777" w:rsidR="00B91B47" w:rsidRPr="00D17475" w:rsidRDefault="00B91B47" w:rsidP="00D038C5">
            <w:pPr>
              <w:pStyle w:val="BodyText"/>
              <w:jc w:val="center"/>
            </w:pPr>
          </w:p>
        </w:tc>
        <w:tc>
          <w:tcPr>
            <w:tcW w:w="1701" w:type="dxa"/>
            <w:shd w:val="clear" w:color="auto" w:fill="auto"/>
            <w:vAlign w:val="center"/>
          </w:tcPr>
          <w:p w14:paraId="16655FBD" w14:textId="77777777" w:rsidR="00B91B47" w:rsidRPr="00D17475" w:rsidRDefault="00B91B47" w:rsidP="00D038C5">
            <w:pPr>
              <w:pStyle w:val="BodyText"/>
              <w:jc w:val="center"/>
            </w:pPr>
          </w:p>
        </w:tc>
        <w:tc>
          <w:tcPr>
            <w:tcW w:w="1645" w:type="dxa"/>
            <w:shd w:val="clear" w:color="auto" w:fill="auto"/>
            <w:vAlign w:val="center"/>
          </w:tcPr>
          <w:p w14:paraId="4A168DA2" w14:textId="77777777" w:rsidR="00B91B47" w:rsidRPr="00D17475" w:rsidRDefault="00B91B47" w:rsidP="00D038C5">
            <w:pPr>
              <w:pStyle w:val="BodyText"/>
              <w:jc w:val="center"/>
            </w:pPr>
          </w:p>
        </w:tc>
      </w:tr>
      <w:tr w:rsidR="00B91B47" w:rsidRPr="00D17475" w14:paraId="11B04CCC" w14:textId="77777777" w:rsidTr="00D038C5">
        <w:trPr>
          <w:cantSplit/>
          <w:trHeight w:hRule="exact" w:val="1134"/>
          <w:tblCellSpacing w:w="56" w:type="dxa"/>
          <w:jc w:val="center"/>
        </w:trPr>
        <w:tc>
          <w:tcPr>
            <w:tcW w:w="1701" w:type="dxa"/>
            <w:shd w:val="clear" w:color="auto" w:fill="auto"/>
            <w:vAlign w:val="center"/>
          </w:tcPr>
          <w:p w14:paraId="7D62E1CA" w14:textId="77777777" w:rsidR="00B91B47" w:rsidRPr="00D17475" w:rsidRDefault="00B91B47" w:rsidP="00D038C5">
            <w:pPr>
              <w:pStyle w:val="BodyText"/>
              <w:jc w:val="center"/>
            </w:pPr>
          </w:p>
        </w:tc>
        <w:tc>
          <w:tcPr>
            <w:tcW w:w="1701" w:type="dxa"/>
            <w:shd w:val="clear" w:color="auto" w:fill="auto"/>
            <w:vAlign w:val="center"/>
          </w:tcPr>
          <w:p w14:paraId="557D0D73" w14:textId="77777777" w:rsidR="00B91B47" w:rsidRPr="00D17475" w:rsidRDefault="00B91B47" w:rsidP="00D038C5">
            <w:pPr>
              <w:pStyle w:val="BodyText"/>
              <w:jc w:val="center"/>
            </w:pPr>
          </w:p>
        </w:tc>
        <w:tc>
          <w:tcPr>
            <w:tcW w:w="1645" w:type="dxa"/>
            <w:shd w:val="clear" w:color="auto" w:fill="auto"/>
            <w:vAlign w:val="center"/>
          </w:tcPr>
          <w:p w14:paraId="3979D36A" w14:textId="77777777" w:rsidR="00B91B47" w:rsidRPr="00D17475" w:rsidRDefault="00B91B47" w:rsidP="00D038C5">
            <w:pPr>
              <w:pStyle w:val="BodyText"/>
              <w:jc w:val="center"/>
            </w:pPr>
          </w:p>
        </w:tc>
      </w:tr>
      <w:tr w:rsidR="00B91B47" w:rsidRPr="00D17475" w14:paraId="2DD0FF4B" w14:textId="77777777" w:rsidTr="00D038C5">
        <w:trPr>
          <w:cantSplit/>
          <w:trHeight w:hRule="exact" w:val="1134"/>
          <w:tblCellSpacing w:w="56" w:type="dxa"/>
          <w:jc w:val="center"/>
        </w:trPr>
        <w:tc>
          <w:tcPr>
            <w:tcW w:w="1701" w:type="dxa"/>
            <w:shd w:val="clear" w:color="auto" w:fill="auto"/>
            <w:vAlign w:val="center"/>
          </w:tcPr>
          <w:p w14:paraId="337EE5EF" w14:textId="77777777" w:rsidR="00B91B47" w:rsidRPr="00D17475" w:rsidRDefault="00B91B47" w:rsidP="00D038C5">
            <w:pPr>
              <w:pStyle w:val="BodyText"/>
              <w:jc w:val="center"/>
            </w:pPr>
          </w:p>
        </w:tc>
        <w:tc>
          <w:tcPr>
            <w:tcW w:w="1701" w:type="dxa"/>
            <w:shd w:val="clear" w:color="auto" w:fill="auto"/>
            <w:vAlign w:val="center"/>
          </w:tcPr>
          <w:p w14:paraId="2647C1AA" w14:textId="77777777" w:rsidR="00B91B47" w:rsidRPr="00D17475" w:rsidRDefault="00B91B47" w:rsidP="00D038C5">
            <w:pPr>
              <w:pStyle w:val="BodyText"/>
              <w:jc w:val="center"/>
            </w:pPr>
          </w:p>
        </w:tc>
        <w:tc>
          <w:tcPr>
            <w:tcW w:w="1645" w:type="dxa"/>
            <w:shd w:val="clear" w:color="auto" w:fill="auto"/>
            <w:vAlign w:val="center"/>
          </w:tcPr>
          <w:p w14:paraId="29DD674F" w14:textId="77777777" w:rsidR="00B91B47" w:rsidRPr="00D17475" w:rsidRDefault="00B91B47" w:rsidP="00D038C5">
            <w:pPr>
              <w:pStyle w:val="BodyText"/>
              <w:jc w:val="center"/>
            </w:pPr>
          </w:p>
        </w:tc>
      </w:tr>
      <w:tr w:rsidR="00B91B47" w:rsidRPr="00D17475" w14:paraId="0D832641" w14:textId="77777777" w:rsidTr="00D038C5">
        <w:trPr>
          <w:cantSplit/>
          <w:trHeight w:hRule="exact" w:val="1134"/>
          <w:tblCellSpacing w:w="56" w:type="dxa"/>
          <w:jc w:val="center"/>
        </w:trPr>
        <w:tc>
          <w:tcPr>
            <w:tcW w:w="1701" w:type="dxa"/>
            <w:shd w:val="clear" w:color="auto" w:fill="auto"/>
            <w:vAlign w:val="center"/>
          </w:tcPr>
          <w:p w14:paraId="45DE9F8F" w14:textId="77777777" w:rsidR="00B91B47" w:rsidRPr="00D17475" w:rsidRDefault="00B91B47" w:rsidP="00D038C5">
            <w:pPr>
              <w:pStyle w:val="BodyText"/>
              <w:jc w:val="center"/>
            </w:pPr>
          </w:p>
        </w:tc>
        <w:tc>
          <w:tcPr>
            <w:tcW w:w="1701" w:type="dxa"/>
            <w:shd w:val="clear" w:color="auto" w:fill="auto"/>
            <w:vAlign w:val="center"/>
          </w:tcPr>
          <w:p w14:paraId="089C1D73" w14:textId="77777777" w:rsidR="00B91B47" w:rsidRPr="00D17475" w:rsidRDefault="00B91B47" w:rsidP="00D038C5">
            <w:pPr>
              <w:pStyle w:val="BodyText"/>
              <w:jc w:val="center"/>
            </w:pPr>
          </w:p>
        </w:tc>
        <w:tc>
          <w:tcPr>
            <w:tcW w:w="1645" w:type="dxa"/>
            <w:shd w:val="clear" w:color="auto" w:fill="auto"/>
            <w:vAlign w:val="center"/>
          </w:tcPr>
          <w:p w14:paraId="682278DA" w14:textId="77777777" w:rsidR="00B91B47" w:rsidRPr="00D17475" w:rsidRDefault="00B91B47" w:rsidP="00D038C5">
            <w:pPr>
              <w:pStyle w:val="BodyText"/>
              <w:jc w:val="center"/>
            </w:pPr>
          </w:p>
        </w:tc>
      </w:tr>
      <w:tr w:rsidR="00B91B47" w:rsidRPr="00D17475" w14:paraId="15F51C6F" w14:textId="77777777" w:rsidTr="00D038C5">
        <w:trPr>
          <w:cantSplit/>
          <w:trHeight w:hRule="exact" w:val="1134"/>
          <w:tblCellSpacing w:w="56" w:type="dxa"/>
          <w:jc w:val="center"/>
        </w:trPr>
        <w:tc>
          <w:tcPr>
            <w:tcW w:w="1701" w:type="dxa"/>
            <w:shd w:val="clear" w:color="auto" w:fill="auto"/>
            <w:vAlign w:val="center"/>
          </w:tcPr>
          <w:p w14:paraId="7B5F4408" w14:textId="77777777" w:rsidR="00B91B47" w:rsidRPr="00D17475" w:rsidRDefault="00B91B47" w:rsidP="00D038C5">
            <w:pPr>
              <w:pStyle w:val="BodyText"/>
              <w:jc w:val="center"/>
            </w:pPr>
          </w:p>
        </w:tc>
        <w:tc>
          <w:tcPr>
            <w:tcW w:w="1701" w:type="dxa"/>
            <w:shd w:val="clear" w:color="auto" w:fill="auto"/>
            <w:vAlign w:val="center"/>
          </w:tcPr>
          <w:p w14:paraId="10C1DE7F" w14:textId="77777777" w:rsidR="00B91B47" w:rsidRPr="00D17475" w:rsidRDefault="00B91B47" w:rsidP="00D038C5">
            <w:pPr>
              <w:pStyle w:val="BodyText"/>
              <w:jc w:val="center"/>
            </w:pPr>
          </w:p>
        </w:tc>
        <w:tc>
          <w:tcPr>
            <w:tcW w:w="1645" w:type="dxa"/>
            <w:shd w:val="clear" w:color="auto" w:fill="auto"/>
            <w:vAlign w:val="center"/>
          </w:tcPr>
          <w:p w14:paraId="78815DB7" w14:textId="77777777" w:rsidR="00B91B47" w:rsidRPr="00D17475" w:rsidRDefault="00B91B47" w:rsidP="00D038C5">
            <w:pPr>
              <w:pStyle w:val="BodyText"/>
              <w:jc w:val="center"/>
            </w:pPr>
          </w:p>
        </w:tc>
      </w:tr>
    </w:tbl>
    <w:p w14:paraId="1BBA2A16" w14:textId="77777777" w:rsidR="6E25C225" w:rsidRPr="0019567E" w:rsidRDefault="6E25C225" w:rsidP="00BB6BF7"/>
    <w:sectPr w:rsidR="6E25C225" w:rsidRPr="0019567E" w:rsidSect="00AB7B96">
      <w:headerReference w:type="even" r:id="rId41"/>
      <w:headerReference w:type="default" r:id="rId42"/>
      <w:footerReference w:type="even" r:id="rId43"/>
      <w:footerReference w:type="default" r:id="rId44"/>
      <w:pgSz w:w="11906" w:h="16838" w:code="9"/>
      <w:pgMar w:top="1928" w:right="1418" w:bottom="1701" w:left="1418" w:header="709" w:footer="397"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3" w:author="Joost Ellerbroek - LR" w:date="2021-11-25T07:01:00Z" w:initials="JEL">
    <w:p w14:paraId="20F7A682" w14:textId="73BCC50B" w:rsidR="004249AB" w:rsidRDefault="004249AB">
      <w:pPr>
        <w:pStyle w:val="CommentText"/>
      </w:pPr>
      <w:r>
        <w:rPr>
          <w:rStyle w:val="CommentReference"/>
        </w:rPr>
        <w:annotationRef/>
      </w:r>
      <w:r>
        <w:t>So how do drones return to the distribution centres then?</w:t>
      </w:r>
    </w:p>
  </w:comment>
  <w:comment w:id="114" w:author="andrija.vidosavljevic@recherche.enac.fr" w:date="2021-11-25T09:47:00Z" w:initials="AV">
    <w:p w14:paraId="765BDA9B" w14:textId="04A2B7BE" w:rsidR="000F1DA9" w:rsidRDefault="000F1DA9">
      <w:pPr>
        <w:pStyle w:val="CommentText"/>
      </w:pPr>
      <w:r>
        <w:rPr>
          <w:rStyle w:val="CommentReference"/>
        </w:rPr>
        <w:annotationRef/>
      </w:r>
      <w:r>
        <w:t xml:space="preserve">They don’t. We made this decision, since returning flight is </w:t>
      </w:r>
      <w:r w:rsidR="00A276C8">
        <w:t>creating the same convergent situation that already happen at any other receiving node (hence generalization is not compromised). But on the other hand, returning flight wouldn’t have a fixed departure time, but rather it would depend on the preceding flight arrival time. To avoid this problem that would complicate simulation and scenario preparation by concepts (that we want to do as much as possible offline, before simulation to save simulation time) we then decided to neglect them, again repeating without loss of generality.</w:t>
      </w:r>
    </w:p>
  </w:comment>
  <w:comment w:id="115" w:author="andrija.vidosavljevic@recherche.enac.fr" w:date="2021-11-25T09:55:00Z" w:initials="AV">
    <w:p w14:paraId="7438167F" w14:textId="466FCAE7" w:rsidR="00A276C8" w:rsidRDefault="00A276C8">
      <w:pPr>
        <w:pStyle w:val="CommentText"/>
      </w:pPr>
      <w:r>
        <w:rPr>
          <w:rStyle w:val="CommentReference"/>
        </w:rPr>
        <w:annotationRef/>
      </w:r>
      <w:r>
        <w:t xml:space="preserve">But we should either explain this assumption, or simply pass it over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t xml:space="preserve"> </w:t>
      </w:r>
    </w:p>
  </w:comment>
  <w:comment w:id="116" w:author="Joost Ellerbroek - LR" w:date="2021-11-26T03:09:00Z" w:initials="JEL">
    <w:p w14:paraId="278850E9" w14:textId="22C4361F" w:rsidR="00D77A5B" w:rsidRDefault="00D77A5B">
      <w:pPr>
        <w:pStyle w:val="CommentText"/>
      </w:pPr>
      <w:r>
        <w:rPr>
          <w:rStyle w:val="CommentReference"/>
        </w:rPr>
        <w:annotationRef/>
      </w:r>
      <w:r>
        <w:t>In that case I would just not mention the whole receiving node thing. If you do want to keep it, you also need to give the explanation in your comment.</w:t>
      </w:r>
    </w:p>
  </w:comment>
  <w:comment w:id="128" w:author="andrija.vidosavljevic@recherche.enac.fr" w:date="2021-11-30T06:06:00Z" w:initials="AV">
    <w:p w14:paraId="36DA198F" w14:textId="74DB8322" w:rsidR="002722CF" w:rsidRDefault="002722CF">
      <w:pPr>
        <w:pStyle w:val="CommentText"/>
      </w:pPr>
      <w:r>
        <w:rPr>
          <w:rStyle w:val="CommentReference"/>
        </w:rPr>
        <w:annotationRef/>
      </w:r>
      <w:r>
        <w:t>Due you have some better term</w:t>
      </w:r>
      <w:r w:rsidR="00FB3E24">
        <w:t>. It represent total number of spawned traffic (</w:t>
      </w:r>
      <w:r w:rsidR="00FD76A8">
        <w:t xml:space="preserve">that we use in our internal </w:t>
      </w:r>
      <w:r w:rsidR="00113FC8">
        <w:t>discussion</w:t>
      </w:r>
      <w:r w:rsidR="00FB3E24">
        <w:t>)</w:t>
      </w:r>
    </w:p>
  </w:comment>
  <w:comment w:id="181" w:author="Joost Ellerbroek - LR" w:date="2021-11-25T07:01:00Z" w:initials="JEL">
    <w:p w14:paraId="3E364A13" w14:textId="77777777" w:rsidR="004249AB" w:rsidRDefault="004249AB">
      <w:pPr>
        <w:pStyle w:val="CommentText"/>
      </w:pPr>
      <w:r>
        <w:rPr>
          <w:rStyle w:val="CommentReference"/>
        </w:rPr>
        <w:annotationRef/>
      </w:r>
      <w:r>
        <w:t>So how do drones return to the distribution centres then?</w:t>
      </w:r>
    </w:p>
  </w:comment>
  <w:comment w:id="182" w:author="Andres Morfin Veytia" w:date="2021-11-25T11:50:00Z" w:initials="AV">
    <w:p w14:paraId="39A8753E" w14:textId="3C0A09EB" w:rsidR="5FF05498" w:rsidRDefault="5FF05498">
      <w:pPr>
        <w:pStyle w:val="CommentText"/>
      </w:pPr>
      <w:r>
        <w:t>I think they do not return</w:t>
      </w:r>
      <w:r>
        <w:rPr>
          <w:rStyle w:val="CommentReference"/>
        </w:rPr>
        <w:annotationRef/>
      </w:r>
    </w:p>
  </w:comment>
  <w:comment w:id="244" w:author="andrija.vidosavljevic@recherche.enac.fr" w:date="2021-11-30T02:51:00Z" w:initials="AV">
    <w:p w14:paraId="11EA73DB" w14:textId="50B8C4F9" w:rsidR="00107A5F" w:rsidRDefault="00107A5F">
      <w:pPr>
        <w:pStyle w:val="CommentText"/>
      </w:pPr>
      <w:r>
        <w:rPr>
          <w:rStyle w:val="CommentReference"/>
        </w:rPr>
        <w:annotationRef/>
      </w:r>
      <w:r>
        <w:t>What are those numbers in brackets?</w:t>
      </w:r>
    </w:p>
  </w:comment>
  <w:comment w:id="316" w:author="Andrija VIDOSAVLJEVIC" w:date="2021-11-15T00:21:00Z" w:initials="AV">
    <w:p w14:paraId="1C3E6DA0" w14:textId="0A002570" w:rsidR="00F70183" w:rsidRDefault="00F70183">
      <w:r>
        <w:t>Although the numbers could be left as it is, for illustrative purpose in the report, but since we have to fixed them anyway for the metric calculation if you have any idea (based on your proper simulation trials), please feel free to propose.</w:t>
      </w:r>
      <w:r>
        <w:annotationRef/>
      </w:r>
      <w:r>
        <w:annotationRef/>
      </w:r>
    </w:p>
  </w:comment>
  <w:comment w:id="371" w:author="Joost Ellerbroek - LR" w:date="2021-11-25T08:38:00Z" w:initials="JEL">
    <w:p w14:paraId="7FA68E35" w14:textId="1A4E902A" w:rsidR="00AF2D75" w:rsidRDefault="00AF2D75">
      <w:pPr>
        <w:pStyle w:val="CommentText"/>
      </w:pPr>
      <w:r>
        <w:rPr>
          <w:rStyle w:val="CommentReference"/>
        </w:rPr>
        <w:annotationRef/>
      </w:r>
      <w:r>
        <w:t>Where does this equation fit in? It is not mentioned in the text as far as I can see</w:t>
      </w:r>
    </w:p>
  </w:comment>
  <w:comment w:id="373" w:author="Joost Ellerbroek - LR" w:date="2021-11-25T08:38:00Z" w:initials="JEL">
    <w:p w14:paraId="492249B5" w14:textId="77777777" w:rsidR="00AF2D75" w:rsidRDefault="00AF2D75">
      <w:pPr>
        <w:pStyle w:val="CommentText"/>
      </w:pPr>
      <w:r>
        <w:rPr>
          <w:rStyle w:val="CommentReference"/>
        </w:rPr>
        <w:annotationRef/>
      </w:r>
      <w:r>
        <w:t>Where does this equation fit in? It is not mentioned in the text as far as I can see</w:t>
      </w:r>
    </w:p>
  </w:comment>
  <w:comment w:id="376" w:author="Joost Ellerbroek - LR" w:date="2021-11-25T08:39:00Z" w:initials="JEL">
    <w:p w14:paraId="2D9F965D" w14:textId="06F195E8" w:rsidR="00165DE4" w:rsidRDefault="00165DE4">
      <w:pPr>
        <w:pStyle w:val="CommentText"/>
      </w:pPr>
      <w:r>
        <w:rPr>
          <w:rStyle w:val="CommentReference"/>
        </w:rPr>
        <w:annotationRef/>
      </w:r>
      <w:r>
        <w:t>Please reference the equation in the text</w:t>
      </w:r>
    </w:p>
  </w:comment>
  <w:comment w:id="378" w:author="Joost Ellerbroek - LR" w:date="2021-11-25T17:39:00Z" w:initials="JEL">
    <w:p w14:paraId="1335E630" w14:textId="77777777" w:rsidR="00165DE4" w:rsidRDefault="00165DE4">
      <w:pPr>
        <w:pStyle w:val="CommentText"/>
      </w:pPr>
      <w:r>
        <w:rPr>
          <w:rStyle w:val="CommentReference"/>
        </w:rPr>
        <w:annotationRef/>
      </w:r>
      <w:r>
        <w:t>Please reference the equation in the text</w:t>
      </w:r>
    </w:p>
  </w:comment>
  <w:comment w:id="381" w:author="Joost Ellerbroek - LR" w:date="2021-11-25T08:41:00Z" w:initials="JEL">
    <w:p w14:paraId="413FBB9F" w14:textId="44EC1D42" w:rsidR="005D2CBA" w:rsidRDefault="005D2CBA">
      <w:pPr>
        <w:pStyle w:val="CommentText"/>
      </w:pPr>
      <w:r>
        <w:rPr>
          <w:rStyle w:val="CommentReference"/>
        </w:rPr>
        <w:annotationRef/>
      </w:r>
      <w:r>
        <w:t>Ref in text</w:t>
      </w:r>
    </w:p>
  </w:comment>
  <w:comment w:id="385" w:author="Joost Ellerbroek - LR" w:date="2021-11-25T08:42:00Z" w:initials="JEL">
    <w:p w14:paraId="1417DA7D" w14:textId="43E91ED0" w:rsidR="00AE7CA0" w:rsidRDefault="00AE7CA0">
      <w:pPr>
        <w:pStyle w:val="CommentText"/>
      </w:pPr>
      <w:r>
        <w:rPr>
          <w:rStyle w:val="CommentReference"/>
        </w:rPr>
        <w:annotationRef/>
      </w:r>
      <w:r>
        <w:t>Ref in text</w:t>
      </w:r>
    </w:p>
  </w:comment>
  <w:comment w:id="388" w:author="Joost Ellerbroek - LR" w:date="2021-11-25T08:43:00Z" w:initials="JEL">
    <w:p w14:paraId="0C115ED0" w14:textId="4FE76743" w:rsidR="006C1AF3" w:rsidRDefault="006C1AF3">
      <w:pPr>
        <w:pStyle w:val="CommentText"/>
      </w:pPr>
      <w:r>
        <w:rPr>
          <w:rStyle w:val="CommentReference"/>
        </w:rPr>
        <w:annotationRef/>
      </w:r>
      <w:r>
        <w:t>Ref in text</w:t>
      </w:r>
    </w:p>
  </w:comment>
  <w:comment w:id="389" w:author="Joost Ellerbroek - LR" w:date="2021-11-25T08:43:00Z" w:initials="JEL">
    <w:p w14:paraId="4F22B460" w14:textId="77777777" w:rsidR="006C1AF3" w:rsidRDefault="006C1AF3">
      <w:pPr>
        <w:pStyle w:val="CommentText"/>
      </w:pPr>
      <w:r>
        <w:rPr>
          <w:rStyle w:val="CommentReference"/>
        </w:rPr>
        <w:annotationRef/>
      </w:r>
      <w:r>
        <w:t>Ref in text</w:t>
      </w:r>
    </w:p>
  </w:comment>
  <w:comment w:id="395" w:author="Joost Ellerbroek - LR" w:date="2021-11-25T08:44:00Z" w:initials="JEL">
    <w:p w14:paraId="5D6616B2" w14:textId="68FEE82E" w:rsidR="00FF14E2" w:rsidRDefault="00FF14E2">
      <w:pPr>
        <w:pStyle w:val="CommentText"/>
      </w:pPr>
      <w:r>
        <w:rPr>
          <w:rStyle w:val="CommentReference"/>
        </w:rPr>
        <w:annotationRef/>
      </w:r>
      <w:r w:rsidR="00027911">
        <w:t>Ref in text</w:t>
      </w:r>
    </w:p>
  </w:comment>
  <w:comment w:id="396" w:author="Joost Ellerbroek - LR" w:date="2021-11-25T08:44:00Z" w:initials="JEL">
    <w:p w14:paraId="0B66262D" w14:textId="77777777" w:rsidR="00FF14E2" w:rsidRDefault="00FF14E2">
      <w:pPr>
        <w:pStyle w:val="CommentText"/>
      </w:pPr>
      <w:r>
        <w:rPr>
          <w:rStyle w:val="CommentReference"/>
        </w:rPr>
        <w:annotationRef/>
      </w:r>
      <w:r w:rsidR="00027911">
        <w:t>Ref in text</w:t>
      </w:r>
    </w:p>
  </w:comment>
  <w:comment w:id="400" w:author="Joost Ellerbroek - LR" w:date="2021-11-25T08:44:00Z" w:initials="JEL">
    <w:p w14:paraId="69F77514" w14:textId="7B0C5599" w:rsidR="00940CED" w:rsidRDefault="00940CED">
      <w:pPr>
        <w:pStyle w:val="CommentText"/>
      </w:pPr>
      <w:r>
        <w:rPr>
          <w:rStyle w:val="CommentReference"/>
        </w:rPr>
        <w:annotationRef/>
      </w:r>
      <w:r>
        <w:t>ref</w:t>
      </w:r>
    </w:p>
  </w:comment>
  <w:comment w:id="404" w:author="Joost Ellerbroek - LR" w:date="2021-11-25T08:44:00Z" w:initials="JEL">
    <w:p w14:paraId="09CEAFFA" w14:textId="5FB302E9" w:rsidR="00940CED" w:rsidRDefault="00940CED">
      <w:pPr>
        <w:pStyle w:val="CommentText"/>
      </w:pPr>
      <w:r>
        <w:rPr>
          <w:rStyle w:val="CommentReference"/>
        </w:rPr>
        <w:annotationRef/>
      </w:r>
      <w:r>
        <w:t>ref</w:t>
      </w:r>
    </w:p>
  </w:comment>
  <w:comment w:id="406" w:author="Joost Ellerbroek - LR" w:date="2021-11-25T23:57:00Z" w:initials="JEL">
    <w:p w14:paraId="3744B4F8" w14:textId="44542DB8" w:rsidR="003E24FD" w:rsidRDefault="003E24FD">
      <w:pPr>
        <w:pStyle w:val="CommentText"/>
      </w:pPr>
      <w:r>
        <w:rPr>
          <w:rStyle w:val="CommentReference"/>
        </w:rPr>
        <w:annotationRef/>
      </w:r>
      <w:r>
        <w:t>Update ref</w:t>
      </w:r>
      <w:r>
        <w:rPr>
          <w:rStyle w:val="CommentReference"/>
        </w:rPr>
        <w:annotationRef/>
      </w:r>
    </w:p>
  </w:comment>
  <w:comment w:id="409" w:author="Andrija VIDOSAVLJEVIC" w:date="2021-11-21T20:29:00Z" w:initials="AV">
    <w:p w14:paraId="04936892" w14:textId="30C7D0E1" w:rsidR="00F70183" w:rsidRDefault="00F70183">
      <w:r>
        <w:t>insert reference</w:t>
      </w:r>
      <w:r>
        <w:annotationRef/>
      </w:r>
    </w:p>
  </w:comment>
  <w:comment w:id="410" w:author="Joost Ellerbroek - LR" w:date="2021-11-26T03:47:00Z" w:initials="JEL">
    <w:p w14:paraId="7275BD3A" w14:textId="5D478E02" w:rsidR="004C7BC3" w:rsidRDefault="004C7BC3">
      <w:pPr>
        <w:pStyle w:val="CommentText"/>
      </w:pPr>
      <w:r>
        <w:rPr>
          <w:rStyle w:val="CommentReference"/>
        </w:rPr>
        <w:annotationRef/>
      </w:r>
      <w:r>
        <w:t xml:space="preserve">Even though we don’t have accurate noise models, </w:t>
      </w:r>
      <w:r w:rsidR="00306DE4">
        <w:t xml:space="preserve">we do know how </w:t>
      </w:r>
      <w:r w:rsidR="004F3F94">
        <w:t>sound levels reduce with distance</w:t>
      </w:r>
      <w:r w:rsidR="00B33ABE">
        <w:t>. I think it would be useful to incorporate this into this metric.</w:t>
      </w:r>
      <w:r w:rsidR="00CD5DBD">
        <w:t xml:space="preserve"> Sound reduces with distance following the inverse square law. </w:t>
      </w:r>
      <w:r w:rsidR="00A86B52">
        <w:t>If we have a reference distance</w:t>
      </w:r>
      <w:r w:rsidR="000F0753">
        <w:t xml:space="preserve"> h_ref, the noise reduction of flying at a higher altitude is proportional to </w:t>
      </w:r>
      <w:r w:rsidR="00105436">
        <w:t>10log(h / h_ref).</w:t>
      </w:r>
      <w:r w:rsidR="00A74D39">
        <w:t xml:space="preserve"> We can use this relationship in our metric.</w:t>
      </w:r>
    </w:p>
  </w:comment>
  <w:comment w:id="411" w:author="andrija.vidosavljevic@recherche.enac.fr" w:date="2021-11-30T16:10:00Z" w:initials="AV">
    <w:p w14:paraId="4C896CB4" w14:textId="12719EE6" w:rsidR="00F517C1" w:rsidRDefault="00F517C1">
      <w:pPr>
        <w:pStyle w:val="CommentText"/>
      </w:pPr>
      <w:r>
        <w:t xml:space="preserve">As we discussed I don’t see how I can easily implement </w:t>
      </w:r>
      <w:r w:rsidR="004E36D0">
        <w:t>inverse s</w:t>
      </w:r>
      <w:r w:rsidR="00D02A65">
        <w:t>quare law in this metric</w:t>
      </w:r>
      <w:r w:rsidR="00D94268">
        <w:t xml:space="preserve">, hence </w:t>
      </w:r>
      <w:r>
        <w:rPr>
          <w:rStyle w:val="CommentReference"/>
        </w:rPr>
        <w:annotationRef/>
      </w:r>
      <w:r>
        <w:t xml:space="preserve">I’ll propose another one, where </w:t>
      </w:r>
      <w:r w:rsidR="00D94268">
        <w:t>I’ll explain ethe drawbacks of the ENV-2</w:t>
      </w:r>
    </w:p>
  </w:comment>
  <w:comment w:id="412" w:author="" w:initials="">
    <w:p w14:paraId="637722EB" w14:textId="77777777" w:rsidR="00D63851" w:rsidRDefault="00B276C4">
      <w:pPr>
        <w:pStyle w:val="CommentText"/>
      </w:pPr>
      <w:r>
        <w:rPr>
          <w:rStyle w:val="CommentReference"/>
        </w:rPr>
        <w:annotationRef/>
      </w:r>
    </w:p>
  </w:comment>
  <w:comment w:id="413" w:author="andrija.vidosavljevic@recherche.enac.fr" w:date="2021-11-25T08:44:00Z" w:initials="AV">
    <w:p w14:paraId="1ECB22FD" w14:textId="67A8F802" w:rsidR="0075232E" w:rsidRDefault="0075232E">
      <w:pPr>
        <w:pStyle w:val="CommentText"/>
      </w:pPr>
      <w:r>
        <w:rPr>
          <w:rStyle w:val="CommentReference"/>
        </w:rPr>
        <w:annotationRef/>
      </w:r>
      <w:r>
        <w:t>I’ll add the axes values</w:t>
      </w:r>
    </w:p>
  </w:comment>
  <w:comment w:id="414" w:author="Ricky Martin" w:date="2021-11-30T19:25:00Z" w:initials="AV">
    <w:p w14:paraId="000ACC9A" w14:textId="3957D76F" w:rsidR="00D14E2F" w:rsidRDefault="00D14E2F">
      <w:pPr>
        <w:pStyle w:val="CommentText"/>
      </w:pPr>
      <w:r>
        <w:rPr>
          <w:rStyle w:val="CommentReference"/>
        </w:rPr>
        <w:annotationRef/>
      </w:r>
    </w:p>
  </w:comment>
  <w:comment w:id="490" w:author="andrija.vidosavljevic@recherche.enac.fr" w:date="2021-11-25T09:35:00Z" w:initials="AV">
    <w:p w14:paraId="224059F2" w14:textId="23327EE6" w:rsidR="00A14F18" w:rsidRDefault="00A14F18">
      <w:pPr>
        <w:pStyle w:val="CommentText"/>
      </w:pPr>
      <w:r>
        <w:rPr>
          <w:rStyle w:val="CommentReference"/>
        </w:rPr>
        <w:annotationRef/>
      </w:r>
      <w:r>
        <w:t>The idea is to put a single table summarizing all proposed metrics, by simply concatenating tables currently found for every KPA.</w:t>
      </w:r>
      <w:r>
        <w:br/>
        <w:t>The individual tables would be then removed (they represented only working tables)</w:t>
      </w:r>
      <w:r>
        <w:br/>
        <w:t xml:space="preserve">What do you think ? </w:t>
      </w:r>
    </w:p>
  </w:comment>
  <w:comment w:id="491" w:author="Joost Ellerbroek - LR" w:date="2021-11-26T04:10:00Z" w:initials="JEL">
    <w:p w14:paraId="1EA8632D" w14:textId="256E372E" w:rsidR="00980AB4" w:rsidRDefault="00980AB4">
      <w:pPr>
        <w:pStyle w:val="CommentText"/>
      </w:pPr>
      <w:r>
        <w:rPr>
          <w:rStyle w:val="CommentReference"/>
        </w:rPr>
        <w:annotationRef/>
      </w:r>
      <w:r w:rsidR="003F6447">
        <w:t xml:space="preserve">Yes, perhaps that makes more sense than the individual tables in each of the sections. </w:t>
      </w:r>
      <w:r w:rsidR="0004458B">
        <w:t>Especially for small sections those tables seem a bit redundant at the moment, whereas a general overview at the end (or beginning) of the document do</w:t>
      </w:r>
      <w:r w:rsidR="005860B1">
        <w:t>es have added value.</w:t>
      </w:r>
    </w:p>
  </w:comment>
  <w:comment w:id="492" w:author="Andrija VIDOSAVLJEVIC" w:date="2021-11-26T03:33:00Z" w:initials="AV">
    <w:p w14:paraId="346CE7A5" w14:textId="26E1FBC8" w:rsidR="002130EB" w:rsidRDefault="002130EB">
      <w:pPr>
        <w:pStyle w:val="CommentText"/>
      </w:pPr>
      <w:r>
        <w:rPr>
          <w:rStyle w:val="CommentReference"/>
        </w:rPr>
        <w:annotationRef/>
      </w:r>
      <w:r>
        <w:t>Thanks. I’ll do that.</w:t>
      </w:r>
    </w:p>
  </w:comment>
  <w:comment w:id="497" w:author="andrija.vidosavljevic@recherche.enac.fr" w:date="2021-11-30T17:56:00Z" w:initials="AV">
    <w:p w14:paraId="5EF17AD6" w14:textId="5525C368" w:rsidR="00D3289D" w:rsidRDefault="00D3289D">
      <w:pPr>
        <w:pStyle w:val="CommentText"/>
      </w:pPr>
      <w:r>
        <w:rPr>
          <w:rStyle w:val="CommentReference"/>
        </w:rPr>
        <w:annotationRef/>
      </w:r>
      <w:r>
        <w:t>Will added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F7A682" w15:done="1"/>
  <w15:commentEx w15:paraId="765BDA9B" w15:paraIdParent="20F7A682" w15:done="1"/>
  <w15:commentEx w15:paraId="7438167F" w15:paraIdParent="20F7A682" w15:done="1"/>
  <w15:commentEx w15:paraId="278850E9" w15:paraIdParent="20F7A682" w15:done="1"/>
  <w15:commentEx w15:paraId="36DA198F" w15:done="0"/>
  <w15:commentEx w15:paraId="3E364A13" w15:done="1"/>
  <w15:commentEx w15:paraId="39A8753E" w15:paraIdParent="3E364A13" w15:done="1"/>
  <w15:commentEx w15:paraId="11EA73DB" w15:done="1"/>
  <w15:commentEx w15:paraId="1C3E6DA0" w15:done="0"/>
  <w15:commentEx w15:paraId="7FA68E35" w15:done="1"/>
  <w15:commentEx w15:paraId="492249B5" w15:done="1"/>
  <w15:commentEx w15:paraId="2D9F965D" w15:done="1"/>
  <w15:commentEx w15:paraId="1335E630" w15:done="1"/>
  <w15:commentEx w15:paraId="413FBB9F" w15:done="1"/>
  <w15:commentEx w15:paraId="1417DA7D" w15:done="1"/>
  <w15:commentEx w15:paraId="0C115ED0" w15:done="1"/>
  <w15:commentEx w15:paraId="4F22B460" w15:done="1"/>
  <w15:commentEx w15:paraId="5D6616B2" w15:done="1"/>
  <w15:commentEx w15:paraId="0B66262D" w15:done="1"/>
  <w15:commentEx w15:paraId="69F77514" w15:done="1"/>
  <w15:commentEx w15:paraId="09CEAFFA" w15:done="1"/>
  <w15:commentEx w15:paraId="3744B4F8" w15:done="1"/>
  <w15:commentEx w15:paraId="04936892" w15:done="1"/>
  <w15:commentEx w15:paraId="7275BD3A" w15:done="0"/>
  <w15:commentEx w15:paraId="4C896CB4" w15:paraIdParent="7275BD3A" w15:done="0"/>
  <w15:commentEx w15:paraId="637722EB" w15:done="0"/>
  <w15:commentEx w15:paraId="1ECB22FD" w15:done="1"/>
  <w15:commentEx w15:paraId="000ACC9A" w15:paraIdParent="1ECB22FD" w15:done="1"/>
  <w15:commentEx w15:paraId="224059F2" w15:done="1"/>
  <w15:commentEx w15:paraId="1EA8632D" w15:paraIdParent="224059F2" w15:done="1"/>
  <w15:commentEx w15:paraId="346CE7A5" w15:paraIdParent="224059F2" w15:done="1"/>
  <w15:commentEx w15:paraId="5EF17AD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A31D9" w16cex:dateUtc="2021-11-25T15:01:00Z"/>
  <w16cex:commentExtensible w16cex:durableId="254A58CF" w16cex:dateUtc="2021-11-25T17:47:00Z"/>
  <w16cex:commentExtensible w16cex:durableId="254A5A94" w16cex:dateUtc="2021-11-25T17:55:00Z"/>
  <w16cex:commentExtensible w16cex:durableId="254B4CE5" w16cex:dateUtc="2021-11-26T11:09:00Z"/>
  <w16cex:commentExtensible w16cex:durableId="25503DF2" w16cex:dateUtc="2021-11-30T05:06:00Z"/>
  <w16cex:commentExtensible w16cex:durableId="254B1B8C" w16cex:dateUtc="2021-11-25T15:01:00Z"/>
  <w16cex:commentExtensible w16cex:durableId="702F0F8B" w16cex:dateUtc="2021-11-25T19:50:00Z"/>
  <w16cex:commentExtensible w16cex:durableId="25508EA4" w16cex:dateUtc="2021-11-30T10:51:00Z"/>
  <w16cex:commentExtensible w16cex:durableId="588883BF" w16cex:dateUtc="2021-11-15T08:21:00Z"/>
  <w16cex:commentExtensible w16cex:durableId="254A488F" w16cex:dateUtc="2021-11-25T16:38:00Z"/>
  <w16cex:commentExtensible w16cex:durableId="254B1B8A" w16cex:dateUtc="2021-11-25T16:38:00Z"/>
  <w16cex:commentExtensible w16cex:durableId="254A48CF" w16cex:dateUtc="2021-11-25T16:39:00Z"/>
  <w16cex:commentExtensible w16cex:durableId="254AC3A0" w16cex:dateUtc="2021-11-26T01:39:00Z"/>
  <w16cex:commentExtensible w16cex:durableId="254A4948" w16cex:dateUtc="2021-11-25T16:41:00Z"/>
  <w16cex:commentExtensible w16cex:durableId="254A497D" w16cex:dateUtc="2021-11-25T16:42:00Z"/>
  <w16cex:commentExtensible w16cex:durableId="254A49B6" w16cex:dateUtc="2021-11-25T16:43:00Z"/>
  <w16cex:commentExtensible w16cex:durableId="254B1B89" w16cex:dateUtc="2021-11-25T16:43:00Z"/>
  <w16cex:commentExtensible w16cex:durableId="254A49E9" w16cex:dateUtc="2021-11-25T16:44:00Z"/>
  <w16cex:commentExtensible w16cex:durableId="254B1B88" w16cex:dateUtc="2021-11-25T16:44:00Z"/>
  <w16cex:commentExtensible w16cex:durableId="254A4A0F" w16cex:dateUtc="2021-11-25T16:44:00Z"/>
  <w16cex:commentExtensible w16cex:durableId="254A4A19" w16cex:dateUtc="2021-11-25T16:44:00Z"/>
  <w16cex:commentExtensible w16cex:durableId="254B1FE3" w16cex:dateUtc="2021-11-26T07:57:00Z"/>
  <w16cex:commentExtensible w16cex:durableId="17DD668C" w16cex:dateUtc="2021-11-22T04:29:00Z"/>
  <w16cex:commentExtensible w16cex:durableId="254B55C5" w16cex:dateUtc="2021-11-26T11:47:00Z"/>
  <w16cex:commentExtensible w16cex:durableId="2550CB7A" w16cex:dateUtc="2021-11-30T15:10:00Z"/>
  <w16cex:commentExtensible w16cex:durableId="254A49FA" w16cex:dateUtc="2021-11-25T16:44:00Z"/>
  <w16cex:commentExtensible w16cex:durableId="2550F942" w16cex:dateUtc="2021-11-30T18:25:00Z"/>
  <w16cex:commentExtensible w16cex:durableId="254A55D6" w16cex:dateUtc="2021-11-25T17:35:00Z"/>
  <w16cex:commentExtensible w16cex:durableId="254B5B62" w16cex:dateUtc="2021-11-26T12:10:00Z"/>
  <w16cex:commentExtensible w16cex:durableId="254B52A8" w16cex:dateUtc="2021-11-26T11:33:00Z"/>
  <w16cex:commentExtensible w16cex:durableId="2550E453" w16cex:dateUtc="2021-11-30T16: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F7A682" w16cid:durableId="254A31D9"/>
  <w16cid:commentId w16cid:paraId="765BDA9B" w16cid:durableId="254A58CF"/>
  <w16cid:commentId w16cid:paraId="7438167F" w16cid:durableId="254A5A94"/>
  <w16cid:commentId w16cid:paraId="278850E9" w16cid:durableId="254B4CE5"/>
  <w16cid:commentId w16cid:paraId="36DA198F" w16cid:durableId="25503DF2"/>
  <w16cid:commentId w16cid:paraId="3E364A13" w16cid:durableId="254B1B8C"/>
  <w16cid:commentId w16cid:paraId="39A8753E" w16cid:durableId="702F0F8B"/>
  <w16cid:commentId w16cid:paraId="11EA73DB" w16cid:durableId="25508EA4"/>
  <w16cid:commentId w16cid:paraId="1C3E6DA0" w16cid:durableId="588883BF"/>
  <w16cid:commentId w16cid:paraId="7FA68E35" w16cid:durableId="254A488F"/>
  <w16cid:commentId w16cid:paraId="492249B5" w16cid:durableId="254B1B8A"/>
  <w16cid:commentId w16cid:paraId="2D9F965D" w16cid:durableId="254A48CF"/>
  <w16cid:commentId w16cid:paraId="1335E630" w16cid:durableId="254AC3A0"/>
  <w16cid:commentId w16cid:paraId="413FBB9F" w16cid:durableId="254A4948"/>
  <w16cid:commentId w16cid:paraId="1417DA7D" w16cid:durableId="254A497D"/>
  <w16cid:commentId w16cid:paraId="0C115ED0" w16cid:durableId="254A49B6"/>
  <w16cid:commentId w16cid:paraId="4F22B460" w16cid:durableId="254B1B89"/>
  <w16cid:commentId w16cid:paraId="5D6616B2" w16cid:durableId="254A49E9"/>
  <w16cid:commentId w16cid:paraId="0B66262D" w16cid:durableId="254B1B88"/>
  <w16cid:commentId w16cid:paraId="69F77514" w16cid:durableId="254A4A0F"/>
  <w16cid:commentId w16cid:paraId="09CEAFFA" w16cid:durableId="254A4A19"/>
  <w16cid:commentId w16cid:paraId="3744B4F8" w16cid:durableId="254B1FE3"/>
  <w16cid:commentId w16cid:paraId="04936892" w16cid:durableId="17DD668C"/>
  <w16cid:commentId w16cid:paraId="7275BD3A" w16cid:durableId="254B55C5"/>
  <w16cid:commentId w16cid:paraId="4C896CB4" w16cid:durableId="2550CB7A"/>
  <w16cid:commentId w16cid:paraId="637722EB" w16cid:durableId="254F5BEA"/>
  <w16cid:commentId w16cid:paraId="1ECB22FD" w16cid:durableId="254A49FA"/>
  <w16cid:commentId w16cid:paraId="000ACC9A" w16cid:durableId="2550F942"/>
  <w16cid:commentId w16cid:paraId="224059F2" w16cid:durableId="254A55D6"/>
  <w16cid:commentId w16cid:paraId="1EA8632D" w16cid:durableId="254B5B62"/>
  <w16cid:commentId w16cid:paraId="346CE7A5" w16cid:durableId="254B52A8"/>
  <w16cid:commentId w16cid:paraId="5EF17AD6" w16cid:durableId="2550E4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7A61D" w14:textId="77777777" w:rsidR="00CE2D69" w:rsidRDefault="00CE2D69" w:rsidP="008F3187">
      <w:r>
        <w:separator/>
      </w:r>
    </w:p>
    <w:p w14:paraId="376C5A03" w14:textId="77777777" w:rsidR="00CE2D69" w:rsidRDefault="00CE2D69" w:rsidP="008F3187"/>
  </w:endnote>
  <w:endnote w:type="continuationSeparator" w:id="0">
    <w:p w14:paraId="0F98703C" w14:textId="77777777" w:rsidR="00CE2D69" w:rsidRDefault="00CE2D69" w:rsidP="008F3187">
      <w:r>
        <w:continuationSeparator/>
      </w:r>
    </w:p>
    <w:p w14:paraId="661655A8" w14:textId="77777777" w:rsidR="00CE2D69" w:rsidRDefault="00CE2D69" w:rsidP="008F3187"/>
  </w:endnote>
  <w:endnote w:type="continuationNotice" w:id="1">
    <w:p w14:paraId="2FCF7DC9" w14:textId="77777777" w:rsidR="00CE2D69" w:rsidRDefault="00CE2D6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Times New Roman,MS PGot">
    <w:altName w:val="Calibri"/>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CellMar>
        <w:left w:w="0" w:type="dxa"/>
        <w:right w:w="0" w:type="dxa"/>
      </w:tblCellMar>
      <w:tblLook w:val="04A0" w:firstRow="1" w:lastRow="0" w:firstColumn="1" w:lastColumn="0" w:noHBand="0" w:noVBand="1"/>
    </w:tblPr>
    <w:tblGrid>
      <w:gridCol w:w="499"/>
      <w:gridCol w:w="5455"/>
      <w:gridCol w:w="2769"/>
    </w:tblGrid>
    <w:tr w:rsidR="00F70183" w14:paraId="684A3EB3" w14:textId="77777777" w:rsidTr="76E81ACB">
      <w:tc>
        <w:tcPr>
          <w:tcW w:w="499" w:type="dxa"/>
          <w:shd w:val="clear" w:color="auto" w:fill="auto"/>
        </w:tcPr>
        <w:p w14:paraId="514AFF23" w14:textId="77777777" w:rsidR="00F70183" w:rsidRDefault="00F70183" w:rsidP="00C06116">
          <w:pPr>
            <w:pStyle w:val="Footer"/>
            <w:jc w:val="left"/>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452ABF00" w14:textId="77777777" w:rsidR="00F70183" w:rsidRDefault="00F70183" w:rsidP="00C06116">
          <w:pPr>
            <w:pStyle w:val="Footer"/>
            <w:ind w:right="360"/>
            <w:jc w:val="center"/>
          </w:pPr>
        </w:p>
      </w:tc>
      <w:tc>
        <w:tcPr>
          <w:tcW w:w="5455" w:type="dxa"/>
          <w:shd w:val="clear" w:color="auto" w:fill="auto"/>
        </w:tcPr>
        <w:p w14:paraId="13EE4250" w14:textId="77777777" w:rsidR="00F70183" w:rsidRDefault="00F70183" w:rsidP="00447F89">
          <w:pPr>
            <w:pStyle w:val="Footer"/>
            <w:ind w:right="360"/>
            <w:jc w:val="left"/>
          </w:pPr>
        </w:p>
      </w:tc>
      <w:tc>
        <w:tcPr>
          <w:tcW w:w="2769" w:type="dxa"/>
          <w:shd w:val="clear" w:color="auto" w:fill="auto"/>
          <w:vAlign w:val="center"/>
        </w:tcPr>
        <w:p w14:paraId="3672AC56" w14:textId="77777777" w:rsidR="00F70183" w:rsidRDefault="00F70183" w:rsidP="00C06116">
          <w:pPr>
            <w:pStyle w:val="Style1"/>
          </w:pPr>
          <w:r>
            <w:rPr>
              <w:noProof/>
            </w:rPr>
            <w:drawing>
              <wp:inline distT="0" distB="0" distL="0" distR="0" wp14:anchorId="16747EFD" wp14:editId="0E387765">
                <wp:extent cx="981075" cy="55245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1075" cy="552450"/>
                        </a:xfrm>
                        <a:prstGeom prst="rect">
                          <a:avLst/>
                        </a:prstGeom>
                        <a:noFill/>
                        <a:ln>
                          <a:noFill/>
                        </a:ln>
                      </pic:spPr>
                    </pic:pic>
                  </a:graphicData>
                </a:graphic>
              </wp:inline>
            </w:drawing>
          </w:r>
        </w:p>
      </w:tc>
    </w:tr>
  </w:tbl>
  <w:p w14:paraId="0354429B" w14:textId="77777777" w:rsidR="00F70183" w:rsidRDefault="00F70183" w:rsidP="009E4F7A">
    <w:pPr>
      <w:pStyle w:val="Footer"/>
      <w:ind w:right="360" w:firstLine="360"/>
    </w:pPr>
  </w:p>
  <w:p w14:paraId="528BE529" w14:textId="77777777" w:rsidR="00F70183" w:rsidRDefault="00F70183" w:rsidP="008F318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86" w:type="dxa"/>
      <w:tblLayout w:type="fixed"/>
      <w:tblCellMar>
        <w:left w:w="0" w:type="dxa"/>
        <w:right w:w="0" w:type="dxa"/>
      </w:tblCellMar>
      <w:tblLook w:val="04A0" w:firstRow="1" w:lastRow="0" w:firstColumn="1" w:lastColumn="0" w:noHBand="0" w:noVBand="1"/>
    </w:tblPr>
    <w:tblGrid>
      <w:gridCol w:w="3686"/>
      <w:gridCol w:w="5103"/>
      <w:gridCol w:w="497"/>
    </w:tblGrid>
    <w:tr w:rsidR="00F70183" w14:paraId="1E48FBC1" w14:textId="77777777" w:rsidTr="76E81ACB">
      <w:tc>
        <w:tcPr>
          <w:tcW w:w="3686" w:type="dxa"/>
          <w:shd w:val="clear" w:color="auto" w:fill="auto"/>
        </w:tcPr>
        <w:p w14:paraId="38238B85" w14:textId="77777777" w:rsidR="00F70183" w:rsidRDefault="00F70183" w:rsidP="00C06116">
          <w:pPr>
            <w:pStyle w:val="Footer"/>
            <w:jc w:val="left"/>
          </w:pPr>
          <w:r>
            <w:rPr>
              <w:noProof/>
              <w:lang w:eastAsia="en-GB"/>
            </w:rPr>
            <w:drawing>
              <wp:inline distT="0" distB="0" distL="0" distR="0" wp14:anchorId="27491C1C" wp14:editId="3AC81D69">
                <wp:extent cx="981075" cy="552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1075" cy="552450"/>
                        </a:xfrm>
                        <a:prstGeom prst="rect">
                          <a:avLst/>
                        </a:prstGeom>
                        <a:noFill/>
                        <a:ln>
                          <a:noFill/>
                        </a:ln>
                      </pic:spPr>
                    </pic:pic>
                  </a:graphicData>
                </a:graphic>
              </wp:inline>
            </w:drawing>
          </w:r>
        </w:p>
      </w:tc>
      <w:tc>
        <w:tcPr>
          <w:tcW w:w="5103" w:type="dxa"/>
          <w:shd w:val="clear" w:color="auto" w:fill="auto"/>
        </w:tcPr>
        <w:p w14:paraId="46AC4BBA" w14:textId="77777777" w:rsidR="00F70183" w:rsidRPr="00C06116" w:rsidRDefault="00F70183">
          <w:pPr>
            <w:pStyle w:val="Footer"/>
            <w:rPr>
              <w:szCs w:val="16"/>
            </w:rPr>
          </w:pPr>
        </w:p>
      </w:tc>
      <w:tc>
        <w:tcPr>
          <w:tcW w:w="497" w:type="dxa"/>
          <w:shd w:val="clear" w:color="auto" w:fill="auto"/>
        </w:tcPr>
        <w:p w14:paraId="5AE1F350" w14:textId="1769E9BD" w:rsidR="00F70183" w:rsidRDefault="00F70183" w:rsidP="0009768B">
          <w:pPr>
            <w:pStyle w:val="Footer"/>
          </w:pPr>
          <w:r>
            <w:fldChar w:fldCharType="begin"/>
          </w:r>
          <w:r>
            <w:instrText xml:space="preserve"> PAGE   \* MERGEFORMAT </w:instrText>
          </w:r>
          <w:r>
            <w:fldChar w:fldCharType="separate"/>
          </w:r>
          <w:r>
            <w:rPr>
              <w:noProof/>
            </w:rPr>
            <w:t>5</w:t>
          </w:r>
          <w:r>
            <w:rPr>
              <w:noProof/>
            </w:rPr>
            <w:fldChar w:fldCharType="end"/>
          </w:r>
        </w:p>
        <w:p w14:paraId="29402E9D" w14:textId="77777777" w:rsidR="00F70183" w:rsidRDefault="00F70183">
          <w:pPr>
            <w:pStyle w:val="Footer"/>
          </w:pPr>
        </w:p>
      </w:tc>
    </w:tr>
  </w:tbl>
  <w:p w14:paraId="70EECFDC" w14:textId="77777777" w:rsidR="00F70183" w:rsidRDefault="00F70183" w:rsidP="00141886">
    <w:pPr>
      <w:pStyle w:val="Footer"/>
      <w:ind w:right="360"/>
    </w:pPr>
  </w:p>
  <w:p w14:paraId="14A92655" w14:textId="77777777" w:rsidR="00F70183" w:rsidRDefault="00F70183" w:rsidP="008F318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A885F" w14:textId="77777777" w:rsidR="00CE2D69" w:rsidRDefault="00CE2D69" w:rsidP="008F3187">
      <w:r>
        <w:separator/>
      </w:r>
    </w:p>
    <w:p w14:paraId="394E6806" w14:textId="77777777" w:rsidR="00CE2D69" w:rsidRDefault="00CE2D69" w:rsidP="008F3187"/>
  </w:footnote>
  <w:footnote w:type="continuationSeparator" w:id="0">
    <w:p w14:paraId="70ECF01E" w14:textId="77777777" w:rsidR="00CE2D69" w:rsidRDefault="00CE2D69" w:rsidP="008F3187">
      <w:r>
        <w:continuationSeparator/>
      </w:r>
    </w:p>
    <w:p w14:paraId="4CC4A6EF" w14:textId="77777777" w:rsidR="00CE2D69" w:rsidRDefault="00CE2D69" w:rsidP="008F3187"/>
  </w:footnote>
  <w:footnote w:type="continuationNotice" w:id="1">
    <w:p w14:paraId="03F8E3F3" w14:textId="77777777" w:rsidR="00CE2D69" w:rsidRDefault="00CE2D69">
      <w:pPr>
        <w:spacing w:after="0"/>
      </w:pPr>
    </w:p>
  </w:footnote>
  <w:footnote w:id="2">
    <w:p w14:paraId="56EF046A" w14:textId="65E694A2" w:rsidR="00F70183" w:rsidRDefault="00F70183" w:rsidP="1537FBC6">
      <w:pPr>
        <w:pStyle w:val="FootnoteText"/>
      </w:pPr>
      <w:r w:rsidRPr="1537FBC6">
        <w:rPr>
          <w:rStyle w:val="FootnoteReference"/>
        </w:rPr>
        <w:footnoteRef/>
      </w:r>
      <w:r w:rsidRPr="1537FBC6">
        <w:t xml:space="preserve"> It should be noted that here a realized trajectory is used as a best possible plan, since no all concepts contains the reliable flight planning.   </w:t>
      </w:r>
    </w:p>
  </w:footnote>
  <w:footnote w:id="3">
    <w:p w14:paraId="5EA8D420" w14:textId="3921999C" w:rsidR="00F70183" w:rsidRDefault="00F70183" w:rsidP="13CEC79E">
      <w:pPr>
        <w:pStyle w:val="FootnoteText"/>
      </w:pPr>
      <w:r w:rsidRPr="13CEC79E">
        <w:rPr>
          <w:rStyle w:val="FootnoteReference"/>
        </w:rPr>
        <w:footnoteRef/>
      </w:r>
      <w:r w:rsidRPr="13CEC79E">
        <w:t xml:space="preserve"> In mathematics, the characteristic function returns value 1 when a given condition is satisfied, and zero otherwise.</w:t>
      </w:r>
    </w:p>
  </w:footnote>
  <w:footnote w:id="4">
    <w:p w14:paraId="7A6BFFCC" w14:textId="7709D404" w:rsidR="00F70183" w:rsidRDefault="00F70183" w:rsidP="13CEC79E">
      <w:pPr>
        <w:pStyle w:val="FootnoteText"/>
      </w:pPr>
      <w:r w:rsidRPr="13CEC79E">
        <w:rPr>
          <w:rStyle w:val="FootnoteReference"/>
        </w:rPr>
        <w:footnoteRef/>
      </w:r>
      <w:r w:rsidRPr="13CEC79E">
        <w:t xml:space="preserve"> for every scenario and every flight intention, drone type is given in the flight intention file and hence drone autonomy is uniquely defined.</w:t>
      </w:r>
    </w:p>
  </w:footnote>
  <w:footnote w:id="5">
    <w:p w14:paraId="081C2A69" w14:textId="2BAE5842" w:rsidR="00F70183" w:rsidRDefault="00F70183" w:rsidP="22478528">
      <w:pPr>
        <w:pStyle w:val="FootnoteText"/>
      </w:pPr>
      <w:r w:rsidRPr="22478528">
        <w:rPr>
          <w:rStyle w:val="FootnoteReference"/>
        </w:rPr>
        <w:footnoteRef/>
      </w:r>
      <w:r w:rsidRPr="22478528">
        <w:t xml:space="preserve"> Standard deviation is one of the most common measures of the dispersion. It is used since it has the same units as the quantity being measured.</w:t>
      </w:r>
    </w:p>
  </w:footnote>
  <w:footnote w:id="6">
    <w:p w14:paraId="3AA8B30E" w14:textId="1AFF053A" w:rsidR="00F70183" w:rsidRDefault="00F70183" w:rsidP="22478528">
      <w:pPr>
        <w:pStyle w:val="FootnoteText"/>
      </w:pPr>
      <w:r w:rsidRPr="22478528">
        <w:rPr>
          <w:rStyle w:val="FootnoteReference"/>
        </w:rPr>
        <w:footnoteRef/>
      </w:r>
      <w:r w:rsidRPr="22478528">
        <w:t xml:space="preserve"> It should be noted that the equity threshold parameter </w:t>
      </w:r>
      <w:r>
        <w:t xml:space="preserve">has mainly </w:t>
      </w:r>
      <w:r w:rsidR="00943410">
        <w:t xml:space="preserve">a </w:t>
      </w:r>
      <w:r w:rsidRPr="22478528">
        <w:rPr>
          <w:lang w:val="en"/>
        </w:rPr>
        <w:t xml:space="preserve">psychological character and that physically </w:t>
      </w:r>
      <w:r w:rsidR="00943410">
        <w:rPr>
          <w:lang w:val="en"/>
        </w:rPr>
        <w:t>t</w:t>
      </w:r>
      <w:r w:rsidRPr="22478528">
        <w:rPr>
          <w:lang w:val="en"/>
        </w:rPr>
        <w:t>his value might differ with total duration of the flight intention e.g., delaying by 2 minutes one flight with total duration of 5 minutes is not the same as delaying other that lasts 15 minutes.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9070"/>
    </w:tblGrid>
    <w:tr w:rsidR="00F70183" w:rsidRPr="00B466D3" w14:paraId="20EE0DDE" w14:textId="77777777" w:rsidTr="00B466D3">
      <w:trPr>
        <w:trHeight w:hRule="exact" w:val="992"/>
      </w:trPr>
      <w:tc>
        <w:tcPr>
          <w:tcW w:w="9286" w:type="dxa"/>
          <w:shd w:val="clear" w:color="auto" w:fill="auto"/>
        </w:tcPr>
        <w:p w14:paraId="48F6036B" w14:textId="67C969FD" w:rsidR="00F70183" w:rsidRPr="00FA12F6" w:rsidRDefault="00F70183" w:rsidP="00F17626">
          <w:pPr>
            <w:pStyle w:val="PageHeader"/>
          </w:pPr>
          <w:r w:rsidRPr="00FA12F6">
            <w:t xml:space="preserve">Edition </w:t>
          </w:r>
          <w:fldSimple w:instr="STYLEREF  SJUEditionStyle  \* MERGEFORMAT">
            <w:r w:rsidR="005B5366">
              <w:rPr>
                <w:noProof/>
              </w:rPr>
              <w:t>02.010.00</w:t>
            </w:r>
          </w:fldSimple>
        </w:p>
      </w:tc>
    </w:tr>
  </w:tbl>
  <w:p w14:paraId="6796CA00" w14:textId="77777777" w:rsidR="00F70183" w:rsidRDefault="00F70183" w:rsidP="003812F3">
    <w:pPr>
      <w:pStyle w:val="NoSpaci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1617" w:type="dxa"/>
      <w:tblCellMar>
        <w:left w:w="0" w:type="dxa"/>
        <w:right w:w="0" w:type="dxa"/>
      </w:tblCellMar>
      <w:tblLook w:val="04A0" w:firstRow="1" w:lastRow="0" w:firstColumn="1" w:lastColumn="0" w:noHBand="0" w:noVBand="1"/>
    </w:tblPr>
    <w:tblGrid>
      <w:gridCol w:w="6521"/>
      <w:gridCol w:w="5096"/>
    </w:tblGrid>
    <w:tr w:rsidR="00F70183" w14:paraId="5DFD87A6" w14:textId="77777777" w:rsidTr="76E81ACB">
      <w:trPr>
        <w:trHeight w:val="992"/>
      </w:trPr>
      <w:tc>
        <w:tcPr>
          <w:tcW w:w="6521" w:type="dxa"/>
          <w:shd w:val="clear" w:color="auto" w:fill="auto"/>
        </w:tcPr>
        <w:p w14:paraId="361B92B3" w14:textId="0B8CB536" w:rsidR="00F70183" w:rsidRDefault="004F06D6" w:rsidP="00550585">
          <w:pPr>
            <w:pStyle w:val="PageHeader"/>
            <w:jc w:val="left"/>
          </w:pPr>
          <w:r>
            <w:rPr>
              <w:noProof/>
              <w:lang w:eastAsia="en-GB"/>
            </w:rPr>
            <w:drawing>
              <wp:anchor distT="0" distB="0" distL="114300" distR="114300" simplePos="0" relativeHeight="251658241" behindDoc="0" locked="0" layoutInCell="1" allowOverlap="1" wp14:anchorId="1EFA16BB" wp14:editId="621AFC1E">
                <wp:simplePos x="0" y="0"/>
                <wp:positionH relativeFrom="column">
                  <wp:posOffset>3711723</wp:posOffset>
                </wp:positionH>
                <wp:positionV relativeFrom="paragraph">
                  <wp:posOffset>12688</wp:posOffset>
                </wp:positionV>
                <wp:extent cx="612000" cy="612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
                          <a:extLst>
                            <a:ext uri="{28A0092B-C50C-407E-A947-70E740481C1C}">
                              <a14:useLocalDpi xmlns:a14="http://schemas.microsoft.com/office/drawing/2010/main" val="0"/>
                            </a:ext>
                          </a:extLst>
                        </a:blip>
                        <a:stretch>
                          <a:fillRect/>
                        </a:stretch>
                      </pic:blipFill>
                      <pic:spPr>
                        <a:xfrm>
                          <a:off x="0" y="0"/>
                          <a:ext cx="612000" cy="612000"/>
                        </a:xfrm>
                        <a:prstGeom prst="rect">
                          <a:avLst/>
                        </a:prstGeom>
                      </pic:spPr>
                    </pic:pic>
                  </a:graphicData>
                </a:graphic>
                <wp14:sizeRelH relativeFrom="margin">
                  <wp14:pctWidth>0</wp14:pctWidth>
                </wp14:sizeRelH>
                <wp14:sizeRelV relativeFrom="margin">
                  <wp14:pctHeight>0</wp14:pctHeight>
                </wp14:sizeRelV>
              </wp:anchor>
            </w:drawing>
          </w:r>
          <w:fldSimple w:instr="STYLEREF  SJUTitleStyle  \* MERGEFORMAT">
            <w:r w:rsidR="00086224" w:rsidRPr="00086224">
              <w:rPr>
                <w:b/>
                <w:bCs/>
                <w:noProof/>
              </w:rPr>
              <w:t>D3.1</w:t>
            </w:r>
            <w:r w:rsidR="00086224">
              <w:rPr>
                <w:noProof/>
              </w:rPr>
              <w:t xml:space="preserve"> – Scenario and Metrics Definition Report</w:t>
            </w:r>
          </w:fldSimple>
        </w:p>
      </w:tc>
      <w:tc>
        <w:tcPr>
          <w:tcW w:w="5096" w:type="dxa"/>
          <w:shd w:val="clear" w:color="auto" w:fill="auto"/>
        </w:tcPr>
        <w:p w14:paraId="56503491" w14:textId="4B3BB9D1" w:rsidR="00F70183" w:rsidRDefault="00F70183" w:rsidP="008F3187">
          <w:pPr>
            <w:pStyle w:val="Header"/>
          </w:pPr>
          <w:r>
            <w:rPr>
              <w:noProof/>
              <w:lang w:eastAsia="en-GB"/>
            </w:rPr>
            <w:drawing>
              <wp:anchor distT="0" distB="0" distL="114300" distR="114300" simplePos="0" relativeHeight="251658240" behindDoc="0" locked="0" layoutInCell="1" allowOverlap="1" wp14:anchorId="0DBE7024" wp14:editId="5DE0DC69">
                <wp:simplePos x="0" y="0"/>
                <wp:positionH relativeFrom="page">
                  <wp:posOffset>198120</wp:posOffset>
                </wp:positionH>
                <wp:positionV relativeFrom="page">
                  <wp:posOffset>14605</wp:posOffset>
                </wp:positionV>
                <wp:extent cx="1219835" cy="647700"/>
                <wp:effectExtent l="0" t="0" r="0" b="0"/>
                <wp:wrapNone/>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19835" cy="64770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tc>
    </w:tr>
  </w:tbl>
  <w:p w14:paraId="6249D780" w14:textId="64AF4437" w:rsidR="00F70183" w:rsidRPr="00550585" w:rsidRDefault="00F70183" w:rsidP="003812F3">
    <w:pPr>
      <w:pStyle w:val="NoSpaci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C32881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4E4CA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F349B7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8F4272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DA8EE7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15651E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FB02A3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C72BF8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194437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B945A5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5B120F"/>
    <w:multiLevelType w:val="hybridMultilevel"/>
    <w:tmpl w:val="CE64551A"/>
    <w:lvl w:ilvl="0" w:tplc="AD96EE24">
      <w:start w:val="1"/>
      <w:numFmt w:val="bullet"/>
      <w:pStyle w:val="ListParagraph"/>
      <w:lvlText w:val=""/>
      <w:lvlJc w:val="left"/>
      <w:pPr>
        <w:ind w:left="720" w:hanging="360"/>
      </w:pPr>
      <w:rPr>
        <w:rFonts w:ascii="Symbol" w:hAnsi="Symbol" w:hint="default"/>
      </w:rPr>
    </w:lvl>
    <w:lvl w:ilvl="1" w:tplc="3C7A5E1C">
      <w:start w:val="1"/>
      <w:numFmt w:val="bullet"/>
      <w:pStyle w:val="Listlevel2"/>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C14F60"/>
    <w:multiLevelType w:val="hybridMultilevel"/>
    <w:tmpl w:val="AF749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AB24E1"/>
    <w:multiLevelType w:val="hybridMultilevel"/>
    <w:tmpl w:val="F894C67E"/>
    <w:lvl w:ilvl="0" w:tplc="54EC47FC">
      <w:start w:val="1"/>
      <w:numFmt w:val="bullet"/>
      <w:pStyle w:val="GuidanceBullet2"/>
      <w:lvlText w:val="o"/>
      <w:lvlJc w:val="left"/>
      <w:pPr>
        <w:tabs>
          <w:tab w:val="num" w:pos="1440"/>
        </w:tabs>
        <w:ind w:left="1440" w:hanging="360"/>
      </w:pPr>
      <w:rPr>
        <w:rFonts w:ascii="Courier New" w:hAnsi="Courier New" w:cs="Courier New" w:hint="default"/>
      </w:rPr>
    </w:lvl>
    <w:lvl w:ilvl="1" w:tplc="08090003" w:tentative="1">
      <w:start w:val="1"/>
      <w:numFmt w:val="bullet"/>
      <w:lvlText w:val="o"/>
      <w:lvlJc w:val="left"/>
      <w:pPr>
        <w:tabs>
          <w:tab w:val="num" w:pos="2160"/>
        </w:tabs>
        <w:ind w:left="2160" w:hanging="360"/>
      </w:pPr>
      <w:rPr>
        <w:rFonts w:ascii="Courier New" w:hAnsi="Courier New" w:cs="Courier New" w:hint="default"/>
      </w:rPr>
    </w:lvl>
    <w:lvl w:ilvl="2" w:tplc="08090005" w:tentative="1">
      <w:start w:val="1"/>
      <w:numFmt w:val="bullet"/>
      <w:lvlText w:val=""/>
      <w:lvlJc w:val="left"/>
      <w:pPr>
        <w:tabs>
          <w:tab w:val="num" w:pos="2880"/>
        </w:tabs>
        <w:ind w:left="2880" w:hanging="360"/>
      </w:pPr>
      <w:rPr>
        <w:rFonts w:ascii="Wingdings" w:hAnsi="Wingdings" w:hint="default"/>
      </w:rPr>
    </w:lvl>
    <w:lvl w:ilvl="3" w:tplc="08090001" w:tentative="1">
      <w:start w:val="1"/>
      <w:numFmt w:val="bullet"/>
      <w:lvlText w:val=""/>
      <w:lvlJc w:val="left"/>
      <w:pPr>
        <w:tabs>
          <w:tab w:val="num" w:pos="3600"/>
        </w:tabs>
        <w:ind w:left="3600" w:hanging="360"/>
      </w:pPr>
      <w:rPr>
        <w:rFonts w:ascii="Symbol" w:hAnsi="Symbol" w:hint="default"/>
      </w:rPr>
    </w:lvl>
    <w:lvl w:ilvl="4" w:tplc="08090003" w:tentative="1">
      <w:start w:val="1"/>
      <w:numFmt w:val="bullet"/>
      <w:lvlText w:val="o"/>
      <w:lvlJc w:val="left"/>
      <w:pPr>
        <w:tabs>
          <w:tab w:val="num" w:pos="4320"/>
        </w:tabs>
        <w:ind w:left="4320" w:hanging="360"/>
      </w:pPr>
      <w:rPr>
        <w:rFonts w:ascii="Courier New" w:hAnsi="Courier New" w:cs="Courier New" w:hint="default"/>
      </w:rPr>
    </w:lvl>
    <w:lvl w:ilvl="5" w:tplc="08090005" w:tentative="1">
      <w:start w:val="1"/>
      <w:numFmt w:val="bullet"/>
      <w:lvlText w:val=""/>
      <w:lvlJc w:val="left"/>
      <w:pPr>
        <w:tabs>
          <w:tab w:val="num" w:pos="5040"/>
        </w:tabs>
        <w:ind w:left="5040" w:hanging="360"/>
      </w:pPr>
      <w:rPr>
        <w:rFonts w:ascii="Wingdings" w:hAnsi="Wingdings" w:hint="default"/>
      </w:rPr>
    </w:lvl>
    <w:lvl w:ilvl="6" w:tplc="08090001" w:tentative="1">
      <w:start w:val="1"/>
      <w:numFmt w:val="bullet"/>
      <w:lvlText w:val=""/>
      <w:lvlJc w:val="left"/>
      <w:pPr>
        <w:tabs>
          <w:tab w:val="num" w:pos="5760"/>
        </w:tabs>
        <w:ind w:left="5760" w:hanging="360"/>
      </w:pPr>
      <w:rPr>
        <w:rFonts w:ascii="Symbol" w:hAnsi="Symbol" w:hint="default"/>
      </w:rPr>
    </w:lvl>
    <w:lvl w:ilvl="7" w:tplc="08090003" w:tentative="1">
      <w:start w:val="1"/>
      <w:numFmt w:val="bullet"/>
      <w:lvlText w:val="o"/>
      <w:lvlJc w:val="left"/>
      <w:pPr>
        <w:tabs>
          <w:tab w:val="num" w:pos="6480"/>
        </w:tabs>
        <w:ind w:left="6480" w:hanging="360"/>
      </w:pPr>
      <w:rPr>
        <w:rFonts w:ascii="Courier New" w:hAnsi="Courier New" w:cs="Courier New" w:hint="default"/>
      </w:rPr>
    </w:lvl>
    <w:lvl w:ilvl="8" w:tplc="08090005"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1A056C49"/>
    <w:multiLevelType w:val="hybridMultilevel"/>
    <w:tmpl w:val="34D2E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B54338"/>
    <w:multiLevelType w:val="hybridMultilevel"/>
    <w:tmpl w:val="2E0270A6"/>
    <w:styleLink w:val="111111"/>
    <w:lvl w:ilvl="0" w:tplc="236C4EE0">
      <w:start w:val="1"/>
      <w:numFmt w:val="decimal"/>
      <w:pStyle w:val="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3163CEB"/>
    <w:multiLevelType w:val="hybridMultilevel"/>
    <w:tmpl w:val="705E275A"/>
    <w:lvl w:ilvl="0" w:tplc="ED74034A">
      <w:start w:val="1"/>
      <w:numFmt w:val="bullet"/>
      <w:lvlText w:val="·"/>
      <w:lvlJc w:val="left"/>
      <w:pPr>
        <w:ind w:left="720" w:hanging="360"/>
      </w:pPr>
      <w:rPr>
        <w:rFonts w:ascii="Symbol" w:hAnsi="Symbol" w:hint="default"/>
      </w:rPr>
    </w:lvl>
    <w:lvl w:ilvl="1" w:tplc="6D62C1B6">
      <w:start w:val="1"/>
      <w:numFmt w:val="bullet"/>
      <w:lvlText w:val="o"/>
      <w:lvlJc w:val="left"/>
      <w:pPr>
        <w:ind w:left="1440" w:hanging="360"/>
      </w:pPr>
      <w:rPr>
        <w:rFonts w:ascii="Courier New" w:hAnsi="Courier New" w:hint="default"/>
      </w:rPr>
    </w:lvl>
    <w:lvl w:ilvl="2" w:tplc="1E2CD510">
      <w:start w:val="1"/>
      <w:numFmt w:val="bullet"/>
      <w:lvlText w:val=""/>
      <w:lvlJc w:val="left"/>
      <w:pPr>
        <w:ind w:left="2160" w:hanging="360"/>
      </w:pPr>
      <w:rPr>
        <w:rFonts w:ascii="Wingdings" w:hAnsi="Wingdings" w:hint="default"/>
      </w:rPr>
    </w:lvl>
    <w:lvl w:ilvl="3" w:tplc="70922D8A">
      <w:start w:val="1"/>
      <w:numFmt w:val="bullet"/>
      <w:lvlText w:val=""/>
      <w:lvlJc w:val="left"/>
      <w:pPr>
        <w:ind w:left="2880" w:hanging="360"/>
      </w:pPr>
      <w:rPr>
        <w:rFonts w:ascii="Symbol" w:hAnsi="Symbol" w:hint="default"/>
      </w:rPr>
    </w:lvl>
    <w:lvl w:ilvl="4" w:tplc="8DC2B5CE">
      <w:start w:val="1"/>
      <w:numFmt w:val="bullet"/>
      <w:lvlText w:val="o"/>
      <w:lvlJc w:val="left"/>
      <w:pPr>
        <w:ind w:left="3600" w:hanging="360"/>
      </w:pPr>
      <w:rPr>
        <w:rFonts w:ascii="Courier New" w:hAnsi="Courier New" w:hint="default"/>
      </w:rPr>
    </w:lvl>
    <w:lvl w:ilvl="5" w:tplc="0DE2E62E">
      <w:start w:val="1"/>
      <w:numFmt w:val="bullet"/>
      <w:lvlText w:val=""/>
      <w:lvlJc w:val="left"/>
      <w:pPr>
        <w:ind w:left="4320" w:hanging="360"/>
      </w:pPr>
      <w:rPr>
        <w:rFonts w:ascii="Wingdings" w:hAnsi="Wingdings" w:hint="default"/>
      </w:rPr>
    </w:lvl>
    <w:lvl w:ilvl="6" w:tplc="FB28EA24">
      <w:start w:val="1"/>
      <w:numFmt w:val="bullet"/>
      <w:lvlText w:val=""/>
      <w:lvlJc w:val="left"/>
      <w:pPr>
        <w:ind w:left="5040" w:hanging="360"/>
      </w:pPr>
      <w:rPr>
        <w:rFonts w:ascii="Symbol" w:hAnsi="Symbol" w:hint="default"/>
      </w:rPr>
    </w:lvl>
    <w:lvl w:ilvl="7" w:tplc="FAEA8F7C">
      <w:start w:val="1"/>
      <w:numFmt w:val="bullet"/>
      <w:lvlText w:val="o"/>
      <w:lvlJc w:val="left"/>
      <w:pPr>
        <w:ind w:left="5760" w:hanging="360"/>
      </w:pPr>
      <w:rPr>
        <w:rFonts w:ascii="Courier New" w:hAnsi="Courier New" w:hint="default"/>
      </w:rPr>
    </w:lvl>
    <w:lvl w:ilvl="8" w:tplc="2E083730">
      <w:start w:val="1"/>
      <w:numFmt w:val="bullet"/>
      <w:lvlText w:val=""/>
      <w:lvlJc w:val="left"/>
      <w:pPr>
        <w:ind w:left="6480" w:hanging="360"/>
      </w:pPr>
      <w:rPr>
        <w:rFonts w:ascii="Wingdings" w:hAnsi="Wingdings" w:hint="default"/>
      </w:rPr>
    </w:lvl>
  </w:abstractNum>
  <w:abstractNum w:abstractNumId="16" w15:restartNumberingAfterBreak="0">
    <w:nsid w:val="25A71EE6"/>
    <w:multiLevelType w:val="hybridMultilevel"/>
    <w:tmpl w:val="07245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A4F4B2A"/>
    <w:multiLevelType w:val="hybridMultilevel"/>
    <w:tmpl w:val="A5CAB87E"/>
    <w:lvl w:ilvl="0" w:tplc="6106B7F2">
      <w:start w:val="1"/>
      <w:numFmt w:val="decimal"/>
      <w:lvlText w:val="%1."/>
      <w:lvlJc w:val="left"/>
      <w:pPr>
        <w:ind w:left="720" w:hanging="360"/>
      </w:pPr>
    </w:lvl>
    <w:lvl w:ilvl="1" w:tplc="5FE40654">
      <w:start w:val="1"/>
      <w:numFmt w:val="lowerLetter"/>
      <w:lvlText w:val="%2."/>
      <w:lvlJc w:val="left"/>
      <w:pPr>
        <w:ind w:left="1440" w:hanging="360"/>
      </w:pPr>
    </w:lvl>
    <w:lvl w:ilvl="2" w:tplc="1EE835DA">
      <w:start w:val="1"/>
      <w:numFmt w:val="lowerRoman"/>
      <w:lvlText w:val="%3."/>
      <w:lvlJc w:val="right"/>
      <w:pPr>
        <w:ind w:left="2160" w:hanging="180"/>
      </w:pPr>
    </w:lvl>
    <w:lvl w:ilvl="3" w:tplc="4432C282">
      <w:start w:val="1"/>
      <w:numFmt w:val="decimal"/>
      <w:lvlText w:val="%4."/>
      <w:lvlJc w:val="left"/>
      <w:pPr>
        <w:ind w:left="2880" w:hanging="360"/>
      </w:pPr>
    </w:lvl>
    <w:lvl w:ilvl="4" w:tplc="6D9EAE56">
      <w:start w:val="1"/>
      <w:numFmt w:val="lowerLetter"/>
      <w:lvlText w:val="%5."/>
      <w:lvlJc w:val="left"/>
      <w:pPr>
        <w:ind w:left="3600" w:hanging="360"/>
      </w:pPr>
    </w:lvl>
    <w:lvl w:ilvl="5" w:tplc="C5FA9000">
      <w:start w:val="1"/>
      <w:numFmt w:val="lowerRoman"/>
      <w:lvlText w:val="%6."/>
      <w:lvlJc w:val="right"/>
      <w:pPr>
        <w:ind w:left="4320" w:hanging="180"/>
      </w:pPr>
    </w:lvl>
    <w:lvl w:ilvl="6" w:tplc="F1B0B3B4">
      <w:start w:val="1"/>
      <w:numFmt w:val="decimal"/>
      <w:lvlText w:val="%7."/>
      <w:lvlJc w:val="left"/>
      <w:pPr>
        <w:ind w:left="5040" w:hanging="360"/>
      </w:pPr>
    </w:lvl>
    <w:lvl w:ilvl="7" w:tplc="9A60CD04">
      <w:start w:val="1"/>
      <w:numFmt w:val="lowerLetter"/>
      <w:lvlText w:val="%8."/>
      <w:lvlJc w:val="left"/>
      <w:pPr>
        <w:ind w:left="5760" w:hanging="360"/>
      </w:pPr>
    </w:lvl>
    <w:lvl w:ilvl="8" w:tplc="BDB4264A">
      <w:start w:val="1"/>
      <w:numFmt w:val="lowerRoman"/>
      <w:lvlText w:val="%9."/>
      <w:lvlJc w:val="right"/>
      <w:pPr>
        <w:ind w:left="6480" w:hanging="180"/>
      </w:pPr>
    </w:lvl>
  </w:abstractNum>
  <w:abstractNum w:abstractNumId="18" w15:restartNumberingAfterBreak="0">
    <w:nsid w:val="2D460B1D"/>
    <w:multiLevelType w:val="multilevel"/>
    <w:tmpl w:val="FC666BD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860"/>
        </w:tabs>
        <w:ind w:left="860" w:hanging="576"/>
      </w:pPr>
    </w:lvl>
    <w:lvl w:ilvl="2">
      <w:start w:val="1"/>
      <w:numFmt w:val="decimal"/>
      <w:pStyle w:val="Heading3"/>
      <w:lvlText w:val="%1.%2.%3"/>
      <w:lvlJc w:val="left"/>
      <w:pPr>
        <w:tabs>
          <w:tab w:val="num" w:pos="4831"/>
        </w:tabs>
        <w:ind w:left="4831" w:hanging="720"/>
      </w:pPr>
      <w:rPr>
        <w:sz w:val="28"/>
        <w:szCs w:val="28"/>
      </w:r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3999503C"/>
    <w:multiLevelType w:val="hybridMultilevel"/>
    <w:tmpl w:val="BD005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05779C"/>
    <w:multiLevelType w:val="hybridMultilevel"/>
    <w:tmpl w:val="B7523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E731C7"/>
    <w:multiLevelType w:val="hybridMultilevel"/>
    <w:tmpl w:val="A27CF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D9012C"/>
    <w:multiLevelType w:val="multilevel"/>
    <w:tmpl w:val="83B07E04"/>
    <w:lvl w:ilvl="0">
      <w:start w:val="1"/>
      <w:numFmt w:val="bullet"/>
      <w:pStyle w:val="Guidance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rPr>
        <w:rFonts w:ascii="Arial" w:hAnsi="Arial"/>
        <w:i/>
        <w:iCs/>
        <w:color w:val="333399"/>
        <w:sz w:val="18"/>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6BBF57F6"/>
    <w:multiLevelType w:val="hybridMultilevel"/>
    <w:tmpl w:val="8C480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2C3B7F"/>
    <w:multiLevelType w:val="hybridMultilevel"/>
    <w:tmpl w:val="695450F6"/>
    <w:lvl w:ilvl="0" w:tplc="76946DB4">
      <w:start w:val="1"/>
      <w:numFmt w:val="bullet"/>
      <w:lvlText w:val="o"/>
      <w:lvlJc w:val="left"/>
      <w:pPr>
        <w:ind w:left="720" w:hanging="360"/>
      </w:pPr>
      <w:rPr>
        <w:rFonts w:ascii="Courier New" w:hAnsi="Courier New" w:hint="default"/>
      </w:rPr>
    </w:lvl>
    <w:lvl w:ilvl="1" w:tplc="EDF6B940">
      <w:start w:val="1"/>
      <w:numFmt w:val="bullet"/>
      <w:lvlText w:val="o"/>
      <w:lvlJc w:val="left"/>
      <w:pPr>
        <w:ind w:left="1440" w:hanging="360"/>
      </w:pPr>
      <w:rPr>
        <w:rFonts w:ascii="Courier New" w:hAnsi="Courier New" w:hint="default"/>
      </w:rPr>
    </w:lvl>
    <w:lvl w:ilvl="2" w:tplc="67CA47F0">
      <w:start w:val="1"/>
      <w:numFmt w:val="bullet"/>
      <w:lvlText w:val=""/>
      <w:lvlJc w:val="left"/>
      <w:pPr>
        <w:ind w:left="2160" w:hanging="360"/>
      </w:pPr>
      <w:rPr>
        <w:rFonts w:ascii="Wingdings" w:hAnsi="Wingdings" w:hint="default"/>
      </w:rPr>
    </w:lvl>
    <w:lvl w:ilvl="3" w:tplc="261EB432">
      <w:start w:val="1"/>
      <w:numFmt w:val="bullet"/>
      <w:lvlText w:val=""/>
      <w:lvlJc w:val="left"/>
      <w:pPr>
        <w:ind w:left="2880" w:hanging="360"/>
      </w:pPr>
      <w:rPr>
        <w:rFonts w:ascii="Symbol" w:hAnsi="Symbol" w:hint="default"/>
      </w:rPr>
    </w:lvl>
    <w:lvl w:ilvl="4" w:tplc="6A2A5422">
      <w:start w:val="1"/>
      <w:numFmt w:val="bullet"/>
      <w:lvlText w:val="o"/>
      <w:lvlJc w:val="left"/>
      <w:pPr>
        <w:ind w:left="3600" w:hanging="360"/>
      </w:pPr>
      <w:rPr>
        <w:rFonts w:ascii="Courier New" w:hAnsi="Courier New" w:hint="default"/>
      </w:rPr>
    </w:lvl>
    <w:lvl w:ilvl="5" w:tplc="2D8013D6">
      <w:start w:val="1"/>
      <w:numFmt w:val="bullet"/>
      <w:lvlText w:val=""/>
      <w:lvlJc w:val="left"/>
      <w:pPr>
        <w:ind w:left="4320" w:hanging="360"/>
      </w:pPr>
      <w:rPr>
        <w:rFonts w:ascii="Wingdings" w:hAnsi="Wingdings" w:hint="default"/>
      </w:rPr>
    </w:lvl>
    <w:lvl w:ilvl="6" w:tplc="6282AE3C">
      <w:start w:val="1"/>
      <w:numFmt w:val="bullet"/>
      <w:lvlText w:val=""/>
      <w:lvlJc w:val="left"/>
      <w:pPr>
        <w:ind w:left="5040" w:hanging="360"/>
      </w:pPr>
      <w:rPr>
        <w:rFonts w:ascii="Symbol" w:hAnsi="Symbol" w:hint="default"/>
      </w:rPr>
    </w:lvl>
    <w:lvl w:ilvl="7" w:tplc="AD786064">
      <w:start w:val="1"/>
      <w:numFmt w:val="bullet"/>
      <w:lvlText w:val="o"/>
      <w:lvlJc w:val="left"/>
      <w:pPr>
        <w:ind w:left="5760" w:hanging="360"/>
      </w:pPr>
      <w:rPr>
        <w:rFonts w:ascii="Courier New" w:hAnsi="Courier New" w:hint="default"/>
      </w:rPr>
    </w:lvl>
    <w:lvl w:ilvl="8" w:tplc="4FEC799C">
      <w:start w:val="1"/>
      <w:numFmt w:val="bullet"/>
      <w:lvlText w:val=""/>
      <w:lvlJc w:val="left"/>
      <w:pPr>
        <w:ind w:left="6480" w:hanging="360"/>
      </w:pPr>
      <w:rPr>
        <w:rFonts w:ascii="Wingdings" w:hAnsi="Wingdings" w:hint="default"/>
      </w:rPr>
    </w:lvl>
  </w:abstractNum>
  <w:abstractNum w:abstractNumId="25" w15:restartNumberingAfterBreak="0">
    <w:nsid w:val="7CE40B98"/>
    <w:multiLevelType w:val="multilevel"/>
    <w:tmpl w:val="2C92372A"/>
    <w:lvl w:ilvl="0">
      <w:start w:val="1"/>
      <w:numFmt w:val="upperLetter"/>
      <w:pStyle w:val="AppendixHeading1"/>
      <w:lvlText w:val="Appendix %1"/>
      <w:lvlJc w:val="left"/>
      <w:pPr>
        <w:ind w:left="357" w:hanging="357"/>
      </w:pPr>
      <w:rPr>
        <w:rFonts w:hint="default"/>
      </w:rPr>
    </w:lvl>
    <w:lvl w:ilvl="1">
      <w:start w:val="1"/>
      <w:numFmt w:val="decimal"/>
      <w:pStyle w:val="AppendixHeading2"/>
      <w:lvlText w:val="%1.%2"/>
      <w:lvlJc w:val="left"/>
      <w:pPr>
        <w:ind w:left="578" w:hanging="578"/>
      </w:pPr>
      <w:rPr>
        <w:rFonts w:hint="default"/>
      </w:rPr>
    </w:lvl>
    <w:lvl w:ilvl="2">
      <w:start w:val="1"/>
      <w:numFmt w:val="decimal"/>
      <w:pStyle w:val="AppendixHeading3"/>
      <w:lvlText w:val="%1.%2.%3"/>
      <w:lvlJc w:val="left"/>
      <w:pPr>
        <w:ind w:left="720" w:hanging="72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7E9C6B4E"/>
    <w:multiLevelType w:val="hybridMultilevel"/>
    <w:tmpl w:val="9D52F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10"/>
  </w:num>
  <w:num w:numId="3">
    <w:abstractNumId w:val="14"/>
  </w:num>
  <w:num w:numId="4">
    <w:abstractNumId w:val="25"/>
  </w:num>
  <w:num w:numId="5">
    <w:abstractNumId w:val="18"/>
  </w:num>
  <w:num w:numId="6">
    <w:abstractNumId w:val="12"/>
  </w:num>
  <w:num w:numId="7">
    <w:abstractNumId w:val="22"/>
  </w:num>
  <w:num w:numId="8">
    <w:abstractNumId w:val="21"/>
  </w:num>
  <w:num w:numId="9">
    <w:abstractNumId w:val="19"/>
  </w:num>
  <w:num w:numId="10">
    <w:abstractNumId w:val="23"/>
  </w:num>
  <w:num w:numId="11">
    <w:abstractNumId w:val="11"/>
  </w:num>
  <w:num w:numId="12">
    <w:abstractNumId w:val="26"/>
  </w:num>
  <w:num w:numId="13">
    <w:abstractNumId w:val="16"/>
  </w:num>
  <w:num w:numId="14">
    <w:abstractNumId w:val="17"/>
  </w:num>
  <w:num w:numId="15">
    <w:abstractNumId w:val="15"/>
  </w:num>
  <w:num w:numId="16">
    <w:abstractNumId w:val="0"/>
  </w:num>
  <w:num w:numId="17">
    <w:abstractNumId w:val="1"/>
  </w:num>
  <w:num w:numId="18">
    <w:abstractNumId w:val="2"/>
  </w:num>
  <w:num w:numId="19">
    <w:abstractNumId w:val="3"/>
  </w:num>
  <w:num w:numId="20">
    <w:abstractNumId w:val="8"/>
  </w:num>
  <w:num w:numId="21">
    <w:abstractNumId w:val="4"/>
  </w:num>
  <w:num w:numId="22">
    <w:abstractNumId w:val="5"/>
  </w:num>
  <w:num w:numId="23">
    <w:abstractNumId w:val="6"/>
  </w:num>
  <w:num w:numId="24">
    <w:abstractNumId w:val="7"/>
  </w:num>
  <w:num w:numId="25">
    <w:abstractNumId w:val="9"/>
  </w:num>
  <w:num w:numId="26">
    <w:abstractNumId w:val="18"/>
  </w:num>
  <w:num w:numId="27">
    <w:abstractNumId w:val="13"/>
  </w:num>
  <w:num w:numId="28">
    <w:abstractNumId w:val="20"/>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rija.vidosavljevic@recherche.enac.fr">
    <w15:presenceInfo w15:providerId="None" w15:userId="andrija.vidosavljevic@recherche.enac.fr"/>
  </w15:person>
  <w15:person w15:author="Joost Ellerbroek - LR">
    <w15:presenceInfo w15:providerId="AD" w15:userId="S::joostellerbroek@tudelft.net::4eb38e58-735d-4d52-9b40-1e24deb5d3bf"/>
  </w15:person>
  <w15:person w15:author="Andrei Badea">
    <w15:presenceInfo w15:providerId="None" w15:userId="Andrei Badea"/>
  </w15:person>
  <w15:person w15:author="Andrija VIDOSAVLJEVIC">
    <w15:presenceInfo w15:providerId="None" w15:userId="Andrija VIDOSAVLJEVIC"/>
  </w15:person>
  <w15:person w15:author="Ricky Martin">
    <w15:presenceInfo w15:providerId="Windows Live" w15:userId="f8c7827ad0cd49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attachedTemplate r:id="rId1"/>
  <w:stylePaneFormatFilter w:val="1204" w:allStyles="0" w:customStyles="0" w:latentStyles="1" w:stylesInUse="0" w:headingStyles="0" w:numberingStyles="0" w:tableStyles="0" w:directFormattingOnRuns="0" w:directFormattingOnParagraphs="1" w:directFormattingOnNumbering="0" w:directFormattingOnTables="0" w:clearFormatting="1" w:top3HeadingStyles="0" w:visibleStyles="0" w:alternateStyleNames="0"/>
  <w:styleLockTheme/>
  <w:defaultTabStop w:val="720"/>
  <w:hyphenationZone w:val="425"/>
  <w:clickAndTypeStyle w:val="BodyText"/>
  <w:drawingGridHorizontalSpacing w:val="181"/>
  <w:drawingGridVerticalSpacing w:val="18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74BC"/>
    <w:rsid w:val="00000017"/>
    <w:rsid w:val="00000EFD"/>
    <w:rsid w:val="00001158"/>
    <w:rsid w:val="00002C9D"/>
    <w:rsid w:val="00003154"/>
    <w:rsid w:val="00003326"/>
    <w:rsid w:val="00003445"/>
    <w:rsid w:val="0000463D"/>
    <w:rsid w:val="00004725"/>
    <w:rsid w:val="00005576"/>
    <w:rsid w:val="00007ACD"/>
    <w:rsid w:val="0001058A"/>
    <w:rsid w:val="00010A1F"/>
    <w:rsid w:val="00010DBD"/>
    <w:rsid w:val="0001103D"/>
    <w:rsid w:val="000126C3"/>
    <w:rsid w:val="00012B42"/>
    <w:rsid w:val="0001302E"/>
    <w:rsid w:val="000158F6"/>
    <w:rsid w:val="00015BF9"/>
    <w:rsid w:val="00016486"/>
    <w:rsid w:val="00016C90"/>
    <w:rsid w:val="00016E7D"/>
    <w:rsid w:val="00017115"/>
    <w:rsid w:val="000208A5"/>
    <w:rsid w:val="000208B0"/>
    <w:rsid w:val="00020CFB"/>
    <w:rsid w:val="00021358"/>
    <w:rsid w:val="00021DBA"/>
    <w:rsid w:val="00022369"/>
    <w:rsid w:val="00022653"/>
    <w:rsid w:val="00022672"/>
    <w:rsid w:val="00022988"/>
    <w:rsid w:val="00022B28"/>
    <w:rsid w:val="00022E0E"/>
    <w:rsid w:val="00023B25"/>
    <w:rsid w:val="00026903"/>
    <w:rsid w:val="00027911"/>
    <w:rsid w:val="00027996"/>
    <w:rsid w:val="00030294"/>
    <w:rsid w:val="0003153C"/>
    <w:rsid w:val="00031AE1"/>
    <w:rsid w:val="00031F66"/>
    <w:rsid w:val="000321E8"/>
    <w:rsid w:val="00033DFE"/>
    <w:rsid w:val="00034897"/>
    <w:rsid w:val="00034D1D"/>
    <w:rsid w:val="00034F47"/>
    <w:rsid w:val="00035B5B"/>
    <w:rsid w:val="00035FC4"/>
    <w:rsid w:val="000365CB"/>
    <w:rsid w:val="000365DB"/>
    <w:rsid w:val="00036DDE"/>
    <w:rsid w:val="000421B9"/>
    <w:rsid w:val="00042BD5"/>
    <w:rsid w:val="00042E49"/>
    <w:rsid w:val="00043B8C"/>
    <w:rsid w:val="000442FA"/>
    <w:rsid w:val="0004458B"/>
    <w:rsid w:val="0004498F"/>
    <w:rsid w:val="00044F50"/>
    <w:rsid w:val="00045198"/>
    <w:rsid w:val="000454E3"/>
    <w:rsid w:val="0004670D"/>
    <w:rsid w:val="00047861"/>
    <w:rsid w:val="00047B93"/>
    <w:rsid w:val="0005061B"/>
    <w:rsid w:val="00051BFA"/>
    <w:rsid w:val="00052C5A"/>
    <w:rsid w:val="000531CB"/>
    <w:rsid w:val="00053AFF"/>
    <w:rsid w:val="0005435B"/>
    <w:rsid w:val="00054BE5"/>
    <w:rsid w:val="00061C0F"/>
    <w:rsid w:val="00061D95"/>
    <w:rsid w:val="00063A01"/>
    <w:rsid w:val="00063ABA"/>
    <w:rsid w:val="00063B8F"/>
    <w:rsid w:val="00064CFD"/>
    <w:rsid w:val="00065480"/>
    <w:rsid w:val="00065A82"/>
    <w:rsid w:val="0006716C"/>
    <w:rsid w:val="0006724C"/>
    <w:rsid w:val="000706BF"/>
    <w:rsid w:val="0007194F"/>
    <w:rsid w:val="00071B4A"/>
    <w:rsid w:val="00071BCB"/>
    <w:rsid w:val="0007237F"/>
    <w:rsid w:val="0007426C"/>
    <w:rsid w:val="0007558C"/>
    <w:rsid w:val="00075C55"/>
    <w:rsid w:val="000762A0"/>
    <w:rsid w:val="0007663C"/>
    <w:rsid w:val="000767B0"/>
    <w:rsid w:val="00076E0C"/>
    <w:rsid w:val="00076F2C"/>
    <w:rsid w:val="00077B1E"/>
    <w:rsid w:val="00077B9D"/>
    <w:rsid w:val="00077FF2"/>
    <w:rsid w:val="000804AA"/>
    <w:rsid w:val="00080A23"/>
    <w:rsid w:val="00082291"/>
    <w:rsid w:val="00082A4F"/>
    <w:rsid w:val="000858B6"/>
    <w:rsid w:val="000860D8"/>
    <w:rsid w:val="00086224"/>
    <w:rsid w:val="0008634C"/>
    <w:rsid w:val="000902A0"/>
    <w:rsid w:val="00091AD9"/>
    <w:rsid w:val="00092382"/>
    <w:rsid w:val="00092901"/>
    <w:rsid w:val="00092B6F"/>
    <w:rsid w:val="00093FDA"/>
    <w:rsid w:val="000948AE"/>
    <w:rsid w:val="00094B28"/>
    <w:rsid w:val="00094B2B"/>
    <w:rsid w:val="000960BF"/>
    <w:rsid w:val="000960CA"/>
    <w:rsid w:val="00096A6B"/>
    <w:rsid w:val="000974FE"/>
    <w:rsid w:val="0009768B"/>
    <w:rsid w:val="000A05F9"/>
    <w:rsid w:val="000A1367"/>
    <w:rsid w:val="000A1F06"/>
    <w:rsid w:val="000A2020"/>
    <w:rsid w:val="000A221B"/>
    <w:rsid w:val="000A2F9B"/>
    <w:rsid w:val="000A4028"/>
    <w:rsid w:val="000A440E"/>
    <w:rsid w:val="000A46E7"/>
    <w:rsid w:val="000A4904"/>
    <w:rsid w:val="000A5F2C"/>
    <w:rsid w:val="000A6C2F"/>
    <w:rsid w:val="000B1D94"/>
    <w:rsid w:val="000B25F2"/>
    <w:rsid w:val="000B50D8"/>
    <w:rsid w:val="000B5172"/>
    <w:rsid w:val="000B5A9A"/>
    <w:rsid w:val="000B5D77"/>
    <w:rsid w:val="000B6526"/>
    <w:rsid w:val="000B77BC"/>
    <w:rsid w:val="000B7B0F"/>
    <w:rsid w:val="000B7EB8"/>
    <w:rsid w:val="000BDBB1"/>
    <w:rsid w:val="000C08C5"/>
    <w:rsid w:val="000C0CD3"/>
    <w:rsid w:val="000C3F31"/>
    <w:rsid w:val="000C45CC"/>
    <w:rsid w:val="000C4A90"/>
    <w:rsid w:val="000C58AD"/>
    <w:rsid w:val="000C5E4A"/>
    <w:rsid w:val="000C66F8"/>
    <w:rsid w:val="000C67DC"/>
    <w:rsid w:val="000C6A48"/>
    <w:rsid w:val="000C79D9"/>
    <w:rsid w:val="000D1E39"/>
    <w:rsid w:val="000D24AA"/>
    <w:rsid w:val="000D2A43"/>
    <w:rsid w:val="000D34A9"/>
    <w:rsid w:val="000D3A63"/>
    <w:rsid w:val="000D4434"/>
    <w:rsid w:val="000D5980"/>
    <w:rsid w:val="000D666A"/>
    <w:rsid w:val="000D74C3"/>
    <w:rsid w:val="000D7895"/>
    <w:rsid w:val="000E05A8"/>
    <w:rsid w:val="000E0770"/>
    <w:rsid w:val="000E1404"/>
    <w:rsid w:val="000E19E9"/>
    <w:rsid w:val="000E1B15"/>
    <w:rsid w:val="000E362E"/>
    <w:rsid w:val="000E37EA"/>
    <w:rsid w:val="000E5279"/>
    <w:rsid w:val="000E540C"/>
    <w:rsid w:val="000E586E"/>
    <w:rsid w:val="000E5A26"/>
    <w:rsid w:val="000E5AC5"/>
    <w:rsid w:val="000E5C89"/>
    <w:rsid w:val="000E658D"/>
    <w:rsid w:val="000E66D2"/>
    <w:rsid w:val="000E6839"/>
    <w:rsid w:val="000E6CED"/>
    <w:rsid w:val="000E6D41"/>
    <w:rsid w:val="000E746B"/>
    <w:rsid w:val="000E7CE8"/>
    <w:rsid w:val="000F03FF"/>
    <w:rsid w:val="000F0471"/>
    <w:rsid w:val="000F0753"/>
    <w:rsid w:val="000F0CEF"/>
    <w:rsid w:val="000F1C90"/>
    <w:rsid w:val="000F1DA9"/>
    <w:rsid w:val="000F2325"/>
    <w:rsid w:val="000F2E5C"/>
    <w:rsid w:val="000F2F0C"/>
    <w:rsid w:val="000F3388"/>
    <w:rsid w:val="000F3D5F"/>
    <w:rsid w:val="000F7214"/>
    <w:rsid w:val="000F768B"/>
    <w:rsid w:val="000F78E8"/>
    <w:rsid w:val="000F7CBB"/>
    <w:rsid w:val="00100105"/>
    <w:rsid w:val="00100C5C"/>
    <w:rsid w:val="00101542"/>
    <w:rsid w:val="00101697"/>
    <w:rsid w:val="0010171F"/>
    <w:rsid w:val="00102139"/>
    <w:rsid w:val="001023B5"/>
    <w:rsid w:val="001033D9"/>
    <w:rsid w:val="00103545"/>
    <w:rsid w:val="00103C6A"/>
    <w:rsid w:val="00103FCF"/>
    <w:rsid w:val="00104486"/>
    <w:rsid w:val="00104C43"/>
    <w:rsid w:val="001052BD"/>
    <w:rsid w:val="001053CF"/>
    <w:rsid w:val="00105436"/>
    <w:rsid w:val="0010687A"/>
    <w:rsid w:val="0010687C"/>
    <w:rsid w:val="00107A5F"/>
    <w:rsid w:val="00107B85"/>
    <w:rsid w:val="001102E8"/>
    <w:rsid w:val="0011301F"/>
    <w:rsid w:val="00113FC8"/>
    <w:rsid w:val="00115072"/>
    <w:rsid w:val="0011522F"/>
    <w:rsid w:val="0011589E"/>
    <w:rsid w:val="00115C65"/>
    <w:rsid w:val="00115D1E"/>
    <w:rsid w:val="00115DFB"/>
    <w:rsid w:val="00115E3C"/>
    <w:rsid w:val="001174BB"/>
    <w:rsid w:val="00117BCD"/>
    <w:rsid w:val="001207ED"/>
    <w:rsid w:val="00120E90"/>
    <w:rsid w:val="00121265"/>
    <w:rsid w:val="00121D18"/>
    <w:rsid w:val="00121D4C"/>
    <w:rsid w:val="00122FBA"/>
    <w:rsid w:val="001232F1"/>
    <w:rsid w:val="00123CA3"/>
    <w:rsid w:val="00124ABE"/>
    <w:rsid w:val="00125334"/>
    <w:rsid w:val="001254FA"/>
    <w:rsid w:val="001258DB"/>
    <w:rsid w:val="001263A2"/>
    <w:rsid w:val="001263CD"/>
    <w:rsid w:val="00126AD6"/>
    <w:rsid w:val="00126F5F"/>
    <w:rsid w:val="00127EB6"/>
    <w:rsid w:val="001308FF"/>
    <w:rsid w:val="00130EAA"/>
    <w:rsid w:val="001318CF"/>
    <w:rsid w:val="00131CA6"/>
    <w:rsid w:val="00132FFD"/>
    <w:rsid w:val="001330BC"/>
    <w:rsid w:val="001337BC"/>
    <w:rsid w:val="00133BD4"/>
    <w:rsid w:val="0013465C"/>
    <w:rsid w:val="001346B8"/>
    <w:rsid w:val="001348EF"/>
    <w:rsid w:val="00134E47"/>
    <w:rsid w:val="00134FBB"/>
    <w:rsid w:val="00135FF6"/>
    <w:rsid w:val="00136ADA"/>
    <w:rsid w:val="001377B4"/>
    <w:rsid w:val="001414D3"/>
    <w:rsid w:val="00141886"/>
    <w:rsid w:val="00141C94"/>
    <w:rsid w:val="00141CA3"/>
    <w:rsid w:val="001426C6"/>
    <w:rsid w:val="0014277C"/>
    <w:rsid w:val="00142F73"/>
    <w:rsid w:val="00143813"/>
    <w:rsid w:val="00146557"/>
    <w:rsid w:val="00146EFC"/>
    <w:rsid w:val="001471DB"/>
    <w:rsid w:val="00147FFE"/>
    <w:rsid w:val="00151602"/>
    <w:rsid w:val="001520A1"/>
    <w:rsid w:val="00152D9B"/>
    <w:rsid w:val="00153CAD"/>
    <w:rsid w:val="00154473"/>
    <w:rsid w:val="00154AC3"/>
    <w:rsid w:val="00156415"/>
    <w:rsid w:val="0015645B"/>
    <w:rsid w:val="0015736D"/>
    <w:rsid w:val="0016011B"/>
    <w:rsid w:val="00161E42"/>
    <w:rsid w:val="0016215E"/>
    <w:rsid w:val="0016231E"/>
    <w:rsid w:val="00162546"/>
    <w:rsid w:val="001629B1"/>
    <w:rsid w:val="00162F5A"/>
    <w:rsid w:val="001630B1"/>
    <w:rsid w:val="00163EB4"/>
    <w:rsid w:val="001649CA"/>
    <w:rsid w:val="00164C7D"/>
    <w:rsid w:val="001651AF"/>
    <w:rsid w:val="00165B24"/>
    <w:rsid w:val="00165D7F"/>
    <w:rsid w:val="00165DE4"/>
    <w:rsid w:val="00165E6F"/>
    <w:rsid w:val="00167762"/>
    <w:rsid w:val="001704F0"/>
    <w:rsid w:val="001707CF"/>
    <w:rsid w:val="00170CAC"/>
    <w:rsid w:val="00171226"/>
    <w:rsid w:val="00171731"/>
    <w:rsid w:val="00171871"/>
    <w:rsid w:val="00171DB9"/>
    <w:rsid w:val="00172D0A"/>
    <w:rsid w:val="00172D17"/>
    <w:rsid w:val="001742DA"/>
    <w:rsid w:val="001742F4"/>
    <w:rsid w:val="00174C1B"/>
    <w:rsid w:val="001750C8"/>
    <w:rsid w:val="00176441"/>
    <w:rsid w:val="0017659B"/>
    <w:rsid w:val="00176E68"/>
    <w:rsid w:val="00179FE4"/>
    <w:rsid w:val="00180A5A"/>
    <w:rsid w:val="00180F5A"/>
    <w:rsid w:val="00181207"/>
    <w:rsid w:val="001839FA"/>
    <w:rsid w:val="0018406A"/>
    <w:rsid w:val="001854C0"/>
    <w:rsid w:val="0018551A"/>
    <w:rsid w:val="0018571D"/>
    <w:rsid w:val="0018738A"/>
    <w:rsid w:val="00187D3A"/>
    <w:rsid w:val="00190E7F"/>
    <w:rsid w:val="00191912"/>
    <w:rsid w:val="00191B6F"/>
    <w:rsid w:val="00191D35"/>
    <w:rsid w:val="0019219C"/>
    <w:rsid w:val="001929AC"/>
    <w:rsid w:val="00192F6A"/>
    <w:rsid w:val="0019316C"/>
    <w:rsid w:val="001934CA"/>
    <w:rsid w:val="0019442F"/>
    <w:rsid w:val="00194444"/>
    <w:rsid w:val="0019460E"/>
    <w:rsid w:val="001953C2"/>
    <w:rsid w:val="0019567E"/>
    <w:rsid w:val="00195922"/>
    <w:rsid w:val="00196530"/>
    <w:rsid w:val="001A00AE"/>
    <w:rsid w:val="001A0F64"/>
    <w:rsid w:val="001A1FCD"/>
    <w:rsid w:val="001A2DB6"/>
    <w:rsid w:val="001A3841"/>
    <w:rsid w:val="001A389E"/>
    <w:rsid w:val="001A3FEE"/>
    <w:rsid w:val="001A474A"/>
    <w:rsid w:val="001A4CDB"/>
    <w:rsid w:val="001A500C"/>
    <w:rsid w:val="001A5459"/>
    <w:rsid w:val="001A548F"/>
    <w:rsid w:val="001A5C46"/>
    <w:rsid w:val="001A7800"/>
    <w:rsid w:val="001B1553"/>
    <w:rsid w:val="001B1B7C"/>
    <w:rsid w:val="001B1F00"/>
    <w:rsid w:val="001B2A7E"/>
    <w:rsid w:val="001B2C6C"/>
    <w:rsid w:val="001B2E40"/>
    <w:rsid w:val="001B32E9"/>
    <w:rsid w:val="001B343E"/>
    <w:rsid w:val="001B3DB4"/>
    <w:rsid w:val="001B3F88"/>
    <w:rsid w:val="001B60CB"/>
    <w:rsid w:val="001B610C"/>
    <w:rsid w:val="001B6769"/>
    <w:rsid w:val="001B7A8C"/>
    <w:rsid w:val="001B7DE4"/>
    <w:rsid w:val="001B8F3B"/>
    <w:rsid w:val="001BF8B2"/>
    <w:rsid w:val="001C04D6"/>
    <w:rsid w:val="001C0673"/>
    <w:rsid w:val="001C07F1"/>
    <w:rsid w:val="001C0A19"/>
    <w:rsid w:val="001C0D65"/>
    <w:rsid w:val="001C1C68"/>
    <w:rsid w:val="001C20D8"/>
    <w:rsid w:val="001C2569"/>
    <w:rsid w:val="001C2896"/>
    <w:rsid w:val="001C29BF"/>
    <w:rsid w:val="001C3200"/>
    <w:rsid w:val="001C32BA"/>
    <w:rsid w:val="001C32D7"/>
    <w:rsid w:val="001C4EC7"/>
    <w:rsid w:val="001C4F4E"/>
    <w:rsid w:val="001C5827"/>
    <w:rsid w:val="001C604E"/>
    <w:rsid w:val="001C6B87"/>
    <w:rsid w:val="001C7543"/>
    <w:rsid w:val="001C7E22"/>
    <w:rsid w:val="001C7ED0"/>
    <w:rsid w:val="001D015E"/>
    <w:rsid w:val="001D1301"/>
    <w:rsid w:val="001D1473"/>
    <w:rsid w:val="001D232A"/>
    <w:rsid w:val="001D2A8F"/>
    <w:rsid w:val="001D4581"/>
    <w:rsid w:val="001D4890"/>
    <w:rsid w:val="001D52C6"/>
    <w:rsid w:val="001D55EA"/>
    <w:rsid w:val="001D5C8C"/>
    <w:rsid w:val="001D62D7"/>
    <w:rsid w:val="001D7439"/>
    <w:rsid w:val="001D787F"/>
    <w:rsid w:val="001D7F6C"/>
    <w:rsid w:val="001E0495"/>
    <w:rsid w:val="001E1FEE"/>
    <w:rsid w:val="001E29C2"/>
    <w:rsid w:val="001E2B82"/>
    <w:rsid w:val="001E4222"/>
    <w:rsid w:val="001E4434"/>
    <w:rsid w:val="001E472E"/>
    <w:rsid w:val="001E606A"/>
    <w:rsid w:val="001E66AF"/>
    <w:rsid w:val="001E79CE"/>
    <w:rsid w:val="001F17CA"/>
    <w:rsid w:val="001F4EA4"/>
    <w:rsid w:val="001F4EC4"/>
    <w:rsid w:val="001F5957"/>
    <w:rsid w:val="001F599B"/>
    <w:rsid w:val="001F64D0"/>
    <w:rsid w:val="001F6C60"/>
    <w:rsid w:val="001F7CAC"/>
    <w:rsid w:val="00201E27"/>
    <w:rsid w:val="00203461"/>
    <w:rsid w:val="00203EAD"/>
    <w:rsid w:val="0020507D"/>
    <w:rsid w:val="00210F1B"/>
    <w:rsid w:val="002114C1"/>
    <w:rsid w:val="00211D8B"/>
    <w:rsid w:val="00211D95"/>
    <w:rsid w:val="0021233F"/>
    <w:rsid w:val="002130EB"/>
    <w:rsid w:val="002156E1"/>
    <w:rsid w:val="00216ACD"/>
    <w:rsid w:val="00217807"/>
    <w:rsid w:val="00217ADC"/>
    <w:rsid w:val="00217F34"/>
    <w:rsid w:val="002202C9"/>
    <w:rsid w:val="00220844"/>
    <w:rsid w:val="00220E44"/>
    <w:rsid w:val="00221A77"/>
    <w:rsid w:val="00221F72"/>
    <w:rsid w:val="002226B4"/>
    <w:rsid w:val="002232A1"/>
    <w:rsid w:val="00223805"/>
    <w:rsid w:val="00223BE1"/>
    <w:rsid w:val="00223CBD"/>
    <w:rsid w:val="00223DF1"/>
    <w:rsid w:val="00223F6D"/>
    <w:rsid w:val="002243E4"/>
    <w:rsid w:val="002249DB"/>
    <w:rsid w:val="00224C52"/>
    <w:rsid w:val="00225DEA"/>
    <w:rsid w:val="00226D2B"/>
    <w:rsid w:val="00227FB1"/>
    <w:rsid w:val="00231858"/>
    <w:rsid w:val="00231DFA"/>
    <w:rsid w:val="00231FA9"/>
    <w:rsid w:val="00232492"/>
    <w:rsid w:val="002337D3"/>
    <w:rsid w:val="002339ED"/>
    <w:rsid w:val="00235DB2"/>
    <w:rsid w:val="002365F6"/>
    <w:rsid w:val="002368F0"/>
    <w:rsid w:val="00236DE9"/>
    <w:rsid w:val="002376CC"/>
    <w:rsid w:val="00237900"/>
    <w:rsid w:val="00240441"/>
    <w:rsid w:val="00241039"/>
    <w:rsid w:val="00241325"/>
    <w:rsid w:val="00241512"/>
    <w:rsid w:val="0024322C"/>
    <w:rsid w:val="0024370F"/>
    <w:rsid w:val="00243CBE"/>
    <w:rsid w:val="00245D0A"/>
    <w:rsid w:val="00247B7B"/>
    <w:rsid w:val="00247CD7"/>
    <w:rsid w:val="00247E06"/>
    <w:rsid w:val="00250F14"/>
    <w:rsid w:val="002517C5"/>
    <w:rsid w:val="002530EC"/>
    <w:rsid w:val="0025376F"/>
    <w:rsid w:val="00253C60"/>
    <w:rsid w:val="00253F53"/>
    <w:rsid w:val="002546E3"/>
    <w:rsid w:val="00255041"/>
    <w:rsid w:val="00255794"/>
    <w:rsid w:val="00255A99"/>
    <w:rsid w:val="00255FA6"/>
    <w:rsid w:val="002562B6"/>
    <w:rsid w:val="00256A64"/>
    <w:rsid w:val="00257629"/>
    <w:rsid w:val="0025B508"/>
    <w:rsid w:val="0026038C"/>
    <w:rsid w:val="00261848"/>
    <w:rsid w:val="00261B32"/>
    <w:rsid w:val="00261DEE"/>
    <w:rsid w:val="00261E9D"/>
    <w:rsid w:val="002624DE"/>
    <w:rsid w:val="002637FD"/>
    <w:rsid w:val="00264542"/>
    <w:rsid w:val="00264615"/>
    <w:rsid w:val="00264623"/>
    <w:rsid w:val="002649F3"/>
    <w:rsid w:val="00265B13"/>
    <w:rsid w:val="00265CD4"/>
    <w:rsid w:val="00265E5E"/>
    <w:rsid w:val="00267030"/>
    <w:rsid w:val="00267442"/>
    <w:rsid w:val="00267A8A"/>
    <w:rsid w:val="00267ACB"/>
    <w:rsid w:val="00267D3F"/>
    <w:rsid w:val="00267DD8"/>
    <w:rsid w:val="002707D3"/>
    <w:rsid w:val="002722CF"/>
    <w:rsid w:val="00272F3D"/>
    <w:rsid w:val="002747E0"/>
    <w:rsid w:val="00275101"/>
    <w:rsid w:val="00275A51"/>
    <w:rsid w:val="0027795F"/>
    <w:rsid w:val="00280384"/>
    <w:rsid w:val="00280C21"/>
    <w:rsid w:val="002810F1"/>
    <w:rsid w:val="00281712"/>
    <w:rsid w:val="002817B5"/>
    <w:rsid w:val="00281AF8"/>
    <w:rsid w:val="002820AF"/>
    <w:rsid w:val="00282933"/>
    <w:rsid w:val="00283021"/>
    <w:rsid w:val="0028316B"/>
    <w:rsid w:val="00283FC8"/>
    <w:rsid w:val="002859AD"/>
    <w:rsid w:val="00285B3F"/>
    <w:rsid w:val="00285E13"/>
    <w:rsid w:val="0028751B"/>
    <w:rsid w:val="00287C74"/>
    <w:rsid w:val="00287CA0"/>
    <w:rsid w:val="00290E84"/>
    <w:rsid w:val="00291EB9"/>
    <w:rsid w:val="00292891"/>
    <w:rsid w:val="00292AC3"/>
    <w:rsid w:val="00293D9A"/>
    <w:rsid w:val="0029484D"/>
    <w:rsid w:val="00294BA4"/>
    <w:rsid w:val="00294E4E"/>
    <w:rsid w:val="00295A5F"/>
    <w:rsid w:val="00295BF5"/>
    <w:rsid w:val="002968A3"/>
    <w:rsid w:val="00296C14"/>
    <w:rsid w:val="00296F6F"/>
    <w:rsid w:val="002978A2"/>
    <w:rsid w:val="002A15F3"/>
    <w:rsid w:val="002A166E"/>
    <w:rsid w:val="002A18D5"/>
    <w:rsid w:val="002A1C33"/>
    <w:rsid w:val="002A2429"/>
    <w:rsid w:val="002A2C76"/>
    <w:rsid w:val="002A2EFA"/>
    <w:rsid w:val="002A3BFE"/>
    <w:rsid w:val="002A5211"/>
    <w:rsid w:val="002A5E30"/>
    <w:rsid w:val="002A683B"/>
    <w:rsid w:val="002A6EC2"/>
    <w:rsid w:val="002A6FB2"/>
    <w:rsid w:val="002A700B"/>
    <w:rsid w:val="002A7AE8"/>
    <w:rsid w:val="002A7B59"/>
    <w:rsid w:val="002B050C"/>
    <w:rsid w:val="002B066A"/>
    <w:rsid w:val="002B199F"/>
    <w:rsid w:val="002B19D2"/>
    <w:rsid w:val="002B1CA2"/>
    <w:rsid w:val="002B252F"/>
    <w:rsid w:val="002B279E"/>
    <w:rsid w:val="002B2E43"/>
    <w:rsid w:val="002B3BF6"/>
    <w:rsid w:val="002B4CFD"/>
    <w:rsid w:val="002B57AD"/>
    <w:rsid w:val="002B587D"/>
    <w:rsid w:val="002B5AD4"/>
    <w:rsid w:val="002B627A"/>
    <w:rsid w:val="002B7094"/>
    <w:rsid w:val="002C1002"/>
    <w:rsid w:val="002C10C7"/>
    <w:rsid w:val="002C17CD"/>
    <w:rsid w:val="002C22CC"/>
    <w:rsid w:val="002C3283"/>
    <w:rsid w:val="002C4990"/>
    <w:rsid w:val="002C5134"/>
    <w:rsid w:val="002C69CC"/>
    <w:rsid w:val="002C6D9E"/>
    <w:rsid w:val="002C73D6"/>
    <w:rsid w:val="002C7D99"/>
    <w:rsid w:val="002D0916"/>
    <w:rsid w:val="002D0F18"/>
    <w:rsid w:val="002D14F4"/>
    <w:rsid w:val="002D4BEE"/>
    <w:rsid w:val="002D561D"/>
    <w:rsid w:val="002D6AE9"/>
    <w:rsid w:val="002D6EC4"/>
    <w:rsid w:val="002D6FCA"/>
    <w:rsid w:val="002D7BD0"/>
    <w:rsid w:val="002E02F8"/>
    <w:rsid w:val="002E07BA"/>
    <w:rsid w:val="002E0F12"/>
    <w:rsid w:val="002E17F6"/>
    <w:rsid w:val="002E3345"/>
    <w:rsid w:val="002E371B"/>
    <w:rsid w:val="002E3B5C"/>
    <w:rsid w:val="002E3DF6"/>
    <w:rsid w:val="002E4986"/>
    <w:rsid w:val="002E50AF"/>
    <w:rsid w:val="002E52A7"/>
    <w:rsid w:val="002E5304"/>
    <w:rsid w:val="002E768F"/>
    <w:rsid w:val="002E78CE"/>
    <w:rsid w:val="002E79AB"/>
    <w:rsid w:val="002E7B82"/>
    <w:rsid w:val="002E7DB2"/>
    <w:rsid w:val="002F0E96"/>
    <w:rsid w:val="002F1A60"/>
    <w:rsid w:val="002F30F2"/>
    <w:rsid w:val="002F3AE7"/>
    <w:rsid w:val="002F3C14"/>
    <w:rsid w:val="002F426E"/>
    <w:rsid w:val="002F46DE"/>
    <w:rsid w:val="002F4896"/>
    <w:rsid w:val="002F5322"/>
    <w:rsid w:val="002F6754"/>
    <w:rsid w:val="002F74D4"/>
    <w:rsid w:val="002F7EEA"/>
    <w:rsid w:val="00301152"/>
    <w:rsid w:val="003019D8"/>
    <w:rsid w:val="003023F9"/>
    <w:rsid w:val="00302C98"/>
    <w:rsid w:val="00302DA5"/>
    <w:rsid w:val="00303399"/>
    <w:rsid w:val="003036F9"/>
    <w:rsid w:val="00303729"/>
    <w:rsid w:val="00304207"/>
    <w:rsid w:val="003046E0"/>
    <w:rsid w:val="00305028"/>
    <w:rsid w:val="0030512B"/>
    <w:rsid w:val="00305306"/>
    <w:rsid w:val="0030532E"/>
    <w:rsid w:val="00305997"/>
    <w:rsid w:val="00305E29"/>
    <w:rsid w:val="00305FC1"/>
    <w:rsid w:val="003062E3"/>
    <w:rsid w:val="00306C69"/>
    <w:rsid w:val="00306D54"/>
    <w:rsid w:val="00306DE4"/>
    <w:rsid w:val="00307166"/>
    <w:rsid w:val="003101B6"/>
    <w:rsid w:val="00310930"/>
    <w:rsid w:val="00311847"/>
    <w:rsid w:val="003120BE"/>
    <w:rsid w:val="0031467C"/>
    <w:rsid w:val="00315335"/>
    <w:rsid w:val="0031588C"/>
    <w:rsid w:val="0031595A"/>
    <w:rsid w:val="00315A7A"/>
    <w:rsid w:val="00315C4E"/>
    <w:rsid w:val="00315D95"/>
    <w:rsid w:val="003169F2"/>
    <w:rsid w:val="0031C1B1"/>
    <w:rsid w:val="003204DB"/>
    <w:rsid w:val="00320D6F"/>
    <w:rsid w:val="003213F4"/>
    <w:rsid w:val="003218A0"/>
    <w:rsid w:val="003225B6"/>
    <w:rsid w:val="00323007"/>
    <w:rsid w:val="003235CB"/>
    <w:rsid w:val="003249BB"/>
    <w:rsid w:val="00324AFC"/>
    <w:rsid w:val="00324C3A"/>
    <w:rsid w:val="00327898"/>
    <w:rsid w:val="0033169C"/>
    <w:rsid w:val="00331B38"/>
    <w:rsid w:val="0033202F"/>
    <w:rsid w:val="003331A0"/>
    <w:rsid w:val="00333201"/>
    <w:rsid w:val="00333CD6"/>
    <w:rsid w:val="00333F51"/>
    <w:rsid w:val="0033493B"/>
    <w:rsid w:val="0033596C"/>
    <w:rsid w:val="003365B7"/>
    <w:rsid w:val="00336BDD"/>
    <w:rsid w:val="0033798F"/>
    <w:rsid w:val="00337C5D"/>
    <w:rsid w:val="0034031A"/>
    <w:rsid w:val="00340695"/>
    <w:rsid w:val="00340DD8"/>
    <w:rsid w:val="00341BD3"/>
    <w:rsid w:val="00342CCC"/>
    <w:rsid w:val="00344E29"/>
    <w:rsid w:val="00345244"/>
    <w:rsid w:val="003459DE"/>
    <w:rsid w:val="00345B43"/>
    <w:rsid w:val="00346471"/>
    <w:rsid w:val="00347AA5"/>
    <w:rsid w:val="00351D36"/>
    <w:rsid w:val="00352C40"/>
    <w:rsid w:val="00353657"/>
    <w:rsid w:val="00353B10"/>
    <w:rsid w:val="0035434A"/>
    <w:rsid w:val="00354457"/>
    <w:rsid w:val="00356202"/>
    <w:rsid w:val="0036124F"/>
    <w:rsid w:val="00361978"/>
    <w:rsid w:val="00361FC6"/>
    <w:rsid w:val="003630F7"/>
    <w:rsid w:val="00363303"/>
    <w:rsid w:val="003646F2"/>
    <w:rsid w:val="00365002"/>
    <w:rsid w:val="0036527C"/>
    <w:rsid w:val="00365CBD"/>
    <w:rsid w:val="00365F52"/>
    <w:rsid w:val="00366C81"/>
    <w:rsid w:val="003704A1"/>
    <w:rsid w:val="00370C8B"/>
    <w:rsid w:val="003719C8"/>
    <w:rsid w:val="00373112"/>
    <w:rsid w:val="003731F5"/>
    <w:rsid w:val="00373A37"/>
    <w:rsid w:val="0037467A"/>
    <w:rsid w:val="00375B70"/>
    <w:rsid w:val="003760FB"/>
    <w:rsid w:val="0037682B"/>
    <w:rsid w:val="00376FFB"/>
    <w:rsid w:val="00377265"/>
    <w:rsid w:val="00377FEB"/>
    <w:rsid w:val="00380217"/>
    <w:rsid w:val="0038051C"/>
    <w:rsid w:val="003812F3"/>
    <w:rsid w:val="003814FE"/>
    <w:rsid w:val="00381516"/>
    <w:rsid w:val="00381746"/>
    <w:rsid w:val="00381772"/>
    <w:rsid w:val="00382241"/>
    <w:rsid w:val="00382E5D"/>
    <w:rsid w:val="00383175"/>
    <w:rsid w:val="003838AC"/>
    <w:rsid w:val="00383FAF"/>
    <w:rsid w:val="00384903"/>
    <w:rsid w:val="0038640A"/>
    <w:rsid w:val="0038780A"/>
    <w:rsid w:val="003910BD"/>
    <w:rsid w:val="00392484"/>
    <w:rsid w:val="00394633"/>
    <w:rsid w:val="00394A1F"/>
    <w:rsid w:val="003956FD"/>
    <w:rsid w:val="00396BBB"/>
    <w:rsid w:val="00396FE3"/>
    <w:rsid w:val="00397B55"/>
    <w:rsid w:val="00397F3C"/>
    <w:rsid w:val="003A0956"/>
    <w:rsid w:val="003A173E"/>
    <w:rsid w:val="003A24FA"/>
    <w:rsid w:val="003A2824"/>
    <w:rsid w:val="003A2850"/>
    <w:rsid w:val="003A2F39"/>
    <w:rsid w:val="003A3BBA"/>
    <w:rsid w:val="003A50DB"/>
    <w:rsid w:val="003A5134"/>
    <w:rsid w:val="003A5237"/>
    <w:rsid w:val="003A560E"/>
    <w:rsid w:val="003A5B2B"/>
    <w:rsid w:val="003A6E04"/>
    <w:rsid w:val="003A71AB"/>
    <w:rsid w:val="003B0453"/>
    <w:rsid w:val="003B0656"/>
    <w:rsid w:val="003B1B52"/>
    <w:rsid w:val="003B271D"/>
    <w:rsid w:val="003B396C"/>
    <w:rsid w:val="003B4933"/>
    <w:rsid w:val="003B4C6E"/>
    <w:rsid w:val="003B5DE2"/>
    <w:rsid w:val="003B6066"/>
    <w:rsid w:val="003B66E5"/>
    <w:rsid w:val="003B6F45"/>
    <w:rsid w:val="003B7799"/>
    <w:rsid w:val="003C0757"/>
    <w:rsid w:val="003C1854"/>
    <w:rsid w:val="003C25D9"/>
    <w:rsid w:val="003C3D61"/>
    <w:rsid w:val="003C43FF"/>
    <w:rsid w:val="003C46D9"/>
    <w:rsid w:val="003C532D"/>
    <w:rsid w:val="003C6131"/>
    <w:rsid w:val="003C665A"/>
    <w:rsid w:val="003C6AAF"/>
    <w:rsid w:val="003C745A"/>
    <w:rsid w:val="003C794E"/>
    <w:rsid w:val="003C7D0F"/>
    <w:rsid w:val="003C7D8C"/>
    <w:rsid w:val="003CBF8E"/>
    <w:rsid w:val="003D0C9C"/>
    <w:rsid w:val="003D1444"/>
    <w:rsid w:val="003D27FF"/>
    <w:rsid w:val="003D2C07"/>
    <w:rsid w:val="003D2E67"/>
    <w:rsid w:val="003D4508"/>
    <w:rsid w:val="003D4813"/>
    <w:rsid w:val="003D487C"/>
    <w:rsid w:val="003D51F5"/>
    <w:rsid w:val="003D54C5"/>
    <w:rsid w:val="003D5644"/>
    <w:rsid w:val="003D6210"/>
    <w:rsid w:val="003D7DA7"/>
    <w:rsid w:val="003E0B4E"/>
    <w:rsid w:val="003E12E4"/>
    <w:rsid w:val="003E24FD"/>
    <w:rsid w:val="003E2739"/>
    <w:rsid w:val="003E2F62"/>
    <w:rsid w:val="003E349A"/>
    <w:rsid w:val="003E3688"/>
    <w:rsid w:val="003E4E12"/>
    <w:rsid w:val="003E51EC"/>
    <w:rsid w:val="003E52DB"/>
    <w:rsid w:val="003E55D5"/>
    <w:rsid w:val="003E5EB5"/>
    <w:rsid w:val="003E6CCF"/>
    <w:rsid w:val="003E761B"/>
    <w:rsid w:val="003E7A56"/>
    <w:rsid w:val="003F0610"/>
    <w:rsid w:val="003F0BFC"/>
    <w:rsid w:val="003F0C06"/>
    <w:rsid w:val="003F0EEF"/>
    <w:rsid w:val="003F1623"/>
    <w:rsid w:val="003F180B"/>
    <w:rsid w:val="003F1CD3"/>
    <w:rsid w:val="003F2144"/>
    <w:rsid w:val="003F2576"/>
    <w:rsid w:val="003F2735"/>
    <w:rsid w:val="003F2D28"/>
    <w:rsid w:val="003F2DD9"/>
    <w:rsid w:val="003F3B4C"/>
    <w:rsid w:val="003F4262"/>
    <w:rsid w:val="003F4B7A"/>
    <w:rsid w:val="003F5393"/>
    <w:rsid w:val="003F5875"/>
    <w:rsid w:val="003F5D73"/>
    <w:rsid w:val="003F5E8C"/>
    <w:rsid w:val="003F6447"/>
    <w:rsid w:val="003F76E9"/>
    <w:rsid w:val="003F7742"/>
    <w:rsid w:val="003F7B4D"/>
    <w:rsid w:val="003F7D86"/>
    <w:rsid w:val="00400754"/>
    <w:rsid w:val="004017B2"/>
    <w:rsid w:val="00401881"/>
    <w:rsid w:val="00402AFF"/>
    <w:rsid w:val="00403145"/>
    <w:rsid w:val="004033AA"/>
    <w:rsid w:val="00403D46"/>
    <w:rsid w:val="00403DBE"/>
    <w:rsid w:val="00403E1E"/>
    <w:rsid w:val="004045A2"/>
    <w:rsid w:val="004054B7"/>
    <w:rsid w:val="00405833"/>
    <w:rsid w:val="0040598B"/>
    <w:rsid w:val="00405D7B"/>
    <w:rsid w:val="004065F1"/>
    <w:rsid w:val="00406D63"/>
    <w:rsid w:val="00406E42"/>
    <w:rsid w:val="0040ACBF"/>
    <w:rsid w:val="00410B79"/>
    <w:rsid w:val="00410C7D"/>
    <w:rsid w:val="00411AEB"/>
    <w:rsid w:val="004123B6"/>
    <w:rsid w:val="004123CA"/>
    <w:rsid w:val="00412898"/>
    <w:rsid w:val="00413108"/>
    <w:rsid w:val="004139E4"/>
    <w:rsid w:val="00413B5E"/>
    <w:rsid w:val="00413D22"/>
    <w:rsid w:val="00413D83"/>
    <w:rsid w:val="00414465"/>
    <w:rsid w:val="00414F4C"/>
    <w:rsid w:val="00415C25"/>
    <w:rsid w:val="004161D2"/>
    <w:rsid w:val="00416388"/>
    <w:rsid w:val="00416C9D"/>
    <w:rsid w:val="0041728A"/>
    <w:rsid w:val="00417C2F"/>
    <w:rsid w:val="00417CCA"/>
    <w:rsid w:val="004215CF"/>
    <w:rsid w:val="004221E1"/>
    <w:rsid w:val="004226E6"/>
    <w:rsid w:val="004230BA"/>
    <w:rsid w:val="00423C4C"/>
    <w:rsid w:val="0042498E"/>
    <w:rsid w:val="004249AB"/>
    <w:rsid w:val="0042764F"/>
    <w:rsid w:val="00427ADC"/>
    <w:rsid w:val="0043014B"/>
    <w:rsid w:val="00430185"/>
    <w:rsid w:val="0043068E"/>
    <w:rsid w:val="004306B0"/>
    <w:rsid w:val="004307FD"/>
    <w:rsid w:val="0043102F"/>
    <w:rsid w:val="004310B6"/>
    <w:rsid w:val="00431347"/>
    <w:rsid w:val="004313FE"/>
    <w:rsid w:val="00431DCB"/>
    <w:rsid w:val="004327CF"/>
    <w:rsid w:val="00435173"/>
    <w:rsid w:val="00436204"/>
    <w:rsid w:val="0043685F"/>
    <w:rsid w:val="004404A2"/>
    <w:rsid w:val="00441AC2"/>
    <w:rsid w:val="00441DC7"/>
    <w:rsid w:val="00441DF9"/>
    <w:rsid w:val="004432B5"/>
    <w:rsid w:val="00443417"/>
    <w:rsid w:val="00443859"/>
    <w:rsid w:val="00445687"/>
    <w:rsid w:val="004457C9"/>
    <w:rsid w:val="00445F19"/>
    <w:rsid w:val="00445FEA"/>
    <w:rsid w:val="00446E0B"/>
    <w:rsid w:val="00447F89"/>
    <w:rsid w:val="00450602"/>
    <w:rsid w:val="004509C4"/>
    <w:rsid w:val="00450EBA"/>
    <w:rsid w:val="00452A62"/>
    <w:rsid w:val="004530C1"/>
    <w:rsid w:val="0045394E"/>
    <w:rsid w:val="004546A5"/>
    <w:rsid w:val="004547F4"/>
    <w:rsid w:val="00454CD7"/>
    <w:rsid w:val="00455612"/>
    <w:rsid w:val="00455B19"/>
    <w:rsid w:val="00456AC6"/>
    <w:rsid w:val="00456D2A"/>
    <w:rsid w:val="00456E8F"/>
    <w:rsid w:val="0046066A"/>
    <w:rsid w:val="00460718"/>
    <w:rsid w:val="00460D0D"/>
    <w:rsid w:val="00461390"/>
    <w:rsid w:val="00461AE2"/>
    <w:rsid w:val="004622AC"/>
    <w:rsid w:val="004625BD"/>
    <w:rsid w:val="0046309F"/>
    <w:rsid w:val="004637B7"/>
    <w:rsid w:val="00463D36"/>
    <w:rsid w:val="0046519C"/>
    <w:rsid w:val="0046541E"/>
    <w:rsid w:val="0046670E"/>
    <w:rsid w:val="00466AAB"/>
    <w:rsid w:val="00467349"/>
    <w:rsid w:val="00470214"/>
    <w:rsid w:val="00471047"/>
    <w:rsid w:val="00471617"/>
    <w:rsid w:val="0047196B"/>
    <w:rsid w:val="00471B97"/>
    <w:rsid w:val="004722DD"/>
    <w:rsid w:val="004725D0"/>
    <w:rsid w:val="00473CB8"/>
    <w:rsid w:val="00473D96"/>
    <w:rsid w:val="0047481D"/>
    <w:rsid w:val="00474D35"/>
    <w:rsid w:val="00475120"/>
    <w:rsid w:val="004756C1"/>
    <w:rsid w:val="00475A45"/>
    <w:rsid w:val="00475ABB"/>
    <w:rsid w:val="00475BBC"/>
    <w:rsid w:val="00475DE2"/>
    <w:rsid w:val="00475F8C"/>
    <w:rsid w:val="004775C8"/>
    <w:rsid w:val="004776C1"/>
    <w:rsid w:val="00477782"/>
    <w:rsid w:val="00477F83"/>
    <w:rsid w:val="00480338"/>
    <w:rsid w:val="00481215"/>
    <w:rsid w:val="004817AB"/>
    <w:rsid w:val="00481F44"/>
    <w:rsid w:val="0048207A"/>
    <w:rsid w:val="00482E0C"/>
    <w:rsid w:val="00483D04"/>
    <w:rsid w:val="004840D8"/>
    <w:rsid w:val="00484456"/>
    <w:rsid w:val="004845BA"/>
    <w:rsid w:val="004847F1"/>
    <w:rsid w:val="00485100"/>
    <w:rsid w:val="004859B0"/>
    <w:rsid w:val="00485B81"/>
    <w:rsid w:val="004860BB"/>
    <w:rsid w:val="004868F8"/>
    <w:rsid w:val="00486937"/>
    <w:rsid w:val="004870D9"/>
    <w:rsid w:val="00487418"/>
    <w:rsid w:val="004901BE"/>
    <w:rsid w:val="0049056D"/>
    <w:rsid w:val="00491C3B"/>
    <w:rsid w:val="004920E0"/>
    <w:rsid w:val="00492D81"/>
    <w:rsid w:val="00492EFD"/>
    <w:rsid w:val="00493D86"/>
    <w:rsid w:val="00495257"/>
    <w:rsid w:val="00495E1B"/>
    <w:rsid w:val="004976B7"/>
    <w:rsid w:val="004976D8"/>
    <w:rsid w:val="004A2388"/>
    <w:rsid w:val="004A2AD6"/>
    <w:rsid w:val="004A43DA"/>
    <w:rsid w:val="004A4D56"/>
    <w:rsid w:val="004A54C1"/>
    <w:rsid w:val="004A6855"/>
    <w:rsid w:val="004A6D6C"/>
    <w:rsid w:val="004A6E59"/>
    <w:rsid w:val="004A6F01"/>
    <w:rsid w:val="004A6FC8"/>
    <w:rsid w:val="004A74D9"/>
    <w:rsid w:val="004B03FE"/>
    <w:rsid w:val="004B0676"/>
    <w:rsid w:val="004B08FB"/>
    <w:rsid w:val="004B0CFD"/>
    <w:rsid w:val="004B2052"/>
    <w:rsid w:val="004B2A7F"/>
    <w:rsid w:val="004B2FA7"/>
    <w:rsid w:val="004B34E7"/>
    <w:rsid w:val="004B36B1"/>
    <w:rsid w:val="004B4D5D"/>
    <w:rsid w:val="004B4ED3"/>
    <w:rsid w:val="004B63B2"/>
    <w:rsid w:val="004B6B4A"/>
    <w:rsid w:val="004B7200"/>
    <w:rsid w:val="004B7542"/>
    <w:rsid w:val="004B7E4D"/>
    <w:rsid w:val="004B7EF5"/>
    <w:rsid w:val="004C024A"/>
    <w:rsid w:val="004C084F"/>
    <w:rsid w:val="004C0BBA"/>
    <w:rsid w:val="004C0D47"/>
    <w:rsid w:val="004C0F57"/>
    <w:rsid w:val="004C39D8"/>
    <w:rsid w:val="004C47F9"/>
    <w:rsid w:val="004C4D98"/>
    <w:rsid w:val="004C5776"/>
    <w:rsid w:val="004C58B3"/>
    <w:rsid w:val="004C64F9"/>
    <w:rsid w:val="004C6B4E"/>
    <w:rsid w:val="004C7BC3"/>
    <w:rsid w:val="004D0668"/>
    <w:rsid w:val="004D0A01"/>
    <w:rsid w:val="004D0B68"/>
    <w:rsid w:val="004D1902"/>
    <w:rsid w:val="004D25D3"/>
    <w:rsid w:val="004D283A"/>
    <w:rsid w:val="004D32E6"/>
    <w:rsid w:val="004D3A35"/>
    <w:rsid w:val="004D4890"/>
    <w:rsid w:val="004D501A"/>
    <w:rsid w:val="004D5D8E"/>
    <w:rsid w:val="004D5DEE"/>
    <w:rsid w:val="004D5EB5"/>
    <w:rsid w:val="004D61A8"/>
    <w:rsid w:val="004D61B7"/>
    <w:rsid w:val="004D64B1"/>
    <w:rsid w:val="004D699B"/>
    <w:rsid w:val="004E0151"/>
    <w:rsid w:val="004E01D9"/>
    <w:rsid w:val="004E0762"/>
    <w:rsid w:val="004E0D4A"/>
    <w:rsid w:val="004E1F6C"/>
    <w:rsid w:val="004E27DE"/>
    <w:rsid w:val="004E33C2"/>
    <w:rsid w:val="004E36D0"/>
    <w:rsid w:val="004E3965"/>
    <w:rsid w:val="004E3E2E"/>
    <w:rsid w:val="004E474A"/>
    <w:rsid w:val="004E4B5C"/>
    <w:rsid w:val="004E5EA4"/>
    <w:rsid w:val="004E6C61"/>
    <w:rsid w:val="004E76D0"/>
    <w:rsid w:val="004F06D6"/>
    <w:rsid w:val="004F0D44"/>
    <w:rsid w:val="004F0DCF"/>
    <w:rsid w:val="004F3395"/>
    <w:rsid w:val="004F3F94"/>
    <w:rsid w:val="004F492F"/>
    <w:rsid w:val="004F4C95"/>
    <w:rsid w:val="004F4D26"/>
    <w:rsid w:val="004F5E48"/>
    <w:rsid w:val="004F70EA"/>
    <w:rsid w:val="004F7B67"/>
    <w:rsid w:val="004F93C7"/>
    <w:rsid w:val="00500D46"/>
    <w:rsid w:val="00500E34"/>
    <w:rsid w:val="0050252A"/>
    <w:rsid w:val="00502762"/>
    <w:rsid w:val="00503308"/>
    <w:rsid w:val="00503779"/>
    <w:rsid w:val="0050488B"/>
    <w:rsid w:val="00504D18"/>
    <w:rsid w:val="00506295"/>
    <w:rsid w:val="005075A4"/>
    <w:rsid w:val="005105D4"/>
    <w:rsid w:val="005105E0"/>
    <w:rsid w:val="0051084D"/>
    <w:rsid w:val="00510C03"/>
    <w:rsid w:val="00511338"/>
    <w:rsid w:val="005113FF"/>
    <w:rsid w:val="005115AF"/>
    <w:rsid w:val="00512217"/>
    <w:rsid w:val="00512A33"/>
    <w:rsid w:val="005130F6"/>
    <w:rsid w:val="0051380F"/>
    <w:rsid w:val="00514379"/>
    <w:rsid w:val="00515322"/>
    <w:rsid w:val="005177B1"/>
    <w:rsid w:val="00520369"/>
    <w:rsid w:val="0052066D"/>
    <w:rsid w:val="00520A08"/>
    <w:rsid w:val="00521E4C"/>
    <w:rsid w:val="00522899"/>
    <w:rsid w:val="005244B6"/>
    <w:rsid w:val="00525A2C"/>
    <w:rsid w:val="005262BA"/>
    <w:rsid w:val="005274EC"/>
    <w:rsid w:val="0052759C"/>
    <w:rsid w:val="005301EF"/>
    <w:rsid w:val="0053070C"/>
    <w:rsid w:val="005312B5"/>
    <w:rsid w:val="0053130D"/>
    <w:rsid w:val="0053171F"/>
    <w:rsid w:val="00533617"/>
    <w:rsid w:val="005343E4"/>
    <w:rsid w:val="00534BA7"/>
    <w:rsid w:val="00534EFD"/>
    <w:rsid w:val="00537275"/>
    <w:rsid w:val="00540CAD"/>
    <w:rsid w:val="005411C2"/>
    <w:rsid w:val="005414E6"/>
    <w:rsid w:val="00541502"/>
    <w:rsid w:val="005415A9"/>
    <w:rsid w:val="00541CB2"/>
    <w:rsid w:val="0054218B"/>
    <w:rsid w:val="00542CFA"/>
    <w:rsid w:val="00542F4D"/>
    <w:rsid w:val="005435BB"/>
    <w:rsid w:val="00543B55"/>
    <w:rsid w:val="00543BDA"/>
    <w:rsid w:val="0054437D"/>
    <w:rsid w:val="005458E4"/>
    <w:rsid w:val="005459A7"/>
    <w:rsid w:val="00545FF4"/>
    <w:rsid w:val="00546428"/>
    <w:rsid w:val="00546799"/>
    <w:rsid w:val="00546A31"/>
    <w:rsid w:val="005473C6"/>
    <w:rsid w:val="00550202"/>
    <w:rsid w:val="00550585"/>
    <w:rsid w:val="0055204D"/>
    <w:rsid w:val="00552214"/>
    <w:rsid w:val="0055245B"/>
    <w:rsid w:val="0055312B"/>
    <w:rsid w:val="005534DA"/>
    <w:rsid w:val="0055487F"/>
    <w:rsid w:val="00554CE2"/>
    <w:rsid w:val="00561C15"/>
    <w:rsid w:val="00562897"/>
    <w:rsid w:val="0056457B"/>
    <w:rsid w:val="00564632"/>
    <w:rsid w:val="005652A3"/>
    <w:rsid w:val="00565B6B"/>
    <w:rsid w:val="005708F5"/>
    <w:rsid w:val="0057105C"/>
    <w:rsid w:val="00571880"/>
    <w:rsid w:val="00571DBD"/>
    <w:rsid w:val="00572070"/>
    <w:rsid w:val="005724B3"/>
    <w:rsid w:val="00572CD3"/>
    <w:rsid w:val="00572CDC"/>
    <w:rsid w:val="005730DB"/>
    <w:rsid w:val="005732D3"/>
    <w:rsid w:val="00573F55"/>
    <w:rsid w:val="005740D5"/>
    <w:rsid w:val="0057464F"/>
    <w:rsid w:val="00575810"/>
    <w:rsid w:val="005759D8"/>
    <w:rsid w:val="00575E55"/>
    <w:rsid w:val="00577340"/>
    <w:rsid w:val="0058009D"/>
    <w:rsid w:val="0058053E"/>
    <w:rsid w:val="00580A66"/>
    <w:rsid w:val="005812CA"/>
    <w:rsid w:val="005813E0"/>
    <w:rsid w:val="00581692"/>
    <w:rsid w:val="0058433B"/>
    <w:rsid w:val="0058450E"/>
    <w:rsid w:val="00584822"/>
    <w:rsid w:val="0058554F"/>
    <w:rsid w:val="005860B1"/>
    <w:rsid w:val="005861D7"/>
    <w:rsid w:val="0058630E"/>
    <w:rsid w:val="00587BE3"/>
    <w:rsid w:val="0059010E"/>
    <w:rsid w:val="0059225A"/>
    <w:rsid w:val="00592D85"/>
    <w:rsid w:val="0059340D"/>
    <w:rsid w:val="00593561"/>
    <w:rsid w:val="00593C9B"/>
    <w:rsid w:val="00593E73"/>
    <w:rsid w:val="00594597"/>
    <w:rsid w:val="005962BF"/>
    <w:rsid w:val="00596947"/>
    <w:rsid w:val="00597945"/>
    <w:rsid w:val="005A00BD"/>
    <w:rsid w:val="005A0F74"/>
    <w:rsid w:val="005A13ED"/>
    <w:rsid w:val="005A1CBA"/>
    <w:rsid w:val="005A1EF8"/>
    <w:rsid w:val="005A247B"/>
    <w:rsid w:val="005A31E8"/>
    <w:rsid w:val="005A44D2"/>
    <w:rsid w:val="005A46B8"/>
    <w:rsid w:val="005A4FFD"/>
    <w:rsid w:val="005A58E0"/>
    <w:rsid w:val="005A5AB7"/>
    <w:rsid w:val="005A6104"/>
    <w:rsid w:val="005A6880"/>
    <w:rsid w:val="005A74F1"/>
    <w:rsid w:val="005A769F"/>
    <w:rsid w:val="005A7A23"/>
    <w:rsid w:val="005B0534"/>
    <w:rsid w:val="005B1154"/>
    <w:rsid w:val="005B14ED"/>
    <w:rsid w:val="005B1B4A"/>
    <w:rsid w:val="005B1BF3"/>
    <w:rsid w:val="005B256B"/>
    <w:rsid w:val="005B4188"/>
    <w:rsid w:val="005B41CA"/>
    <w:rsid w:val="005B4D3D"/>
    <w:rsid w:val="005B4DE2"/>
    <w:rsid w:val="005B5366"/>
    <w:rsid w:val="005B587D"/>
    <w:rsid w:val="005B59B7"/>
    <w:rsid w:val="005B6476"/>
    <w:rsid w:val="005B64FE"/>
    <w:rsid w:val="005C0043"/>
    <w:rsid w:val="005C0108"/>
    <w:rsid w:val="005C0886"/>
    <w:rsid w:val="005C0C09"/>
    <w:rsid w:val="005C0E77"/>
    <w:rsid w:val="005C29BC"/>
    <w:rsid w:val="005C4BBF"/>
    <w:rsid w:val="005C5213"/>
    <w:rsid w:val="005C5ACA"/>
    <w:rsid w:val="005C5E4C"/>
    <w:rsid w:val="005C7060"/>
    <w:rsid w:val="005C7628"/>
    <w:rsid w:val="005C7D73"/>
    <w:rsid w:val="005CE2E1"/>
    <w:rsid w:val="005D1154"/>
    <w:rsid w:val="005D11F8"/>
    <w:rsid w:val="005D16C1"/>
    <w:rsid w:val="005D2034"/>
    <w:rsid w:val="005D25E8"/>
    <w:rsid w:val="005D2CBA"/>
    <w:rsid w:val="005D2F13"/>
    <w:rsid w:val="005D3537"/>
    <w:rsid w:val="005D3F7D"/>
    <w:rsid w:val="005D3FF2"/>
    <w:rsid w:val="005D49E4"/>
    <w:rsid w:val="005D4AFC"/>
    <w:rsid w:val="005D4BCC"/>
    <w:rsid w:val="005D4F5C"/>
    <w:rsid w:val="005D64A7"/>
    <w:rsid w:val="005D64DB"/>
    <w:rsid w:val="005D64F7"/>
    <w:rsid w:val="005D6845"/>
    <w:rsid w:val="005D79FE"/>
    <w:rsid w:val="005D7B4A"/>
    <w:rsid w:val="005E19C1"/>
    <w:rsid w:val="005E269F"/>
    <w:rsid w:val="005E2836"/>
    <w:rsid w:val="005E324C"/>
    <w:rsid w:val="005E40C2"/>
    <w:rsid w:val="005E4253"/>
    <w:rsid w:val="005E425E"/>
    <w:rsid w:val="005E47DE"/>
    <w:rsid w:val="005E4A9E"/>
    <w:rsid w:val="005E595C"/>
    <w:rsid w:val="005E5E78"/>
    <w:rsid w:val="005E6E54"/>
    <w:rsid w:val="005E7117"/>
    <w:rsid w:val="005E759F"/>
    <w:rsid w:val="005E778B"/>
    <w:rsid w:val="005F13EA"/>
    <w:rsid w:val="005F1624"/>
    <w:rsid w:val="005F1956"/>
    <w:rsid w:val="005F195C"/>
    <w:rsid w:val="005F28DA"/>
    <w:rsid w:val="005F28EF"/>
    <w:rsid w:val="005F3035"/>
    <w:rsid w:val="005F3579"/>
    <w:rsid w:val="005F3CE6"/>
    <w:rsid w:val="005F48B4"/>
    <w:rsid w:val="005F5A1C"/>
    <w:rsid w:val="005F5B55"/>
    <w:rsid w:val="005F5F3B"/>
    <w:rsid w:val="005F6014"/>
    <w:rsid w:val="005F63DE"/>
    <w:rsid w:val="005F69CA"/>
    <w:rsid w:val="005F7B45"/>
    <w:rsid w:val="005F7D64"/>
    <w:rsid w:val="0060014F"/>
    <w:rsid w:val="00600B79"/>
    <w:rsid w:val="006012E5"/>
    <w:rsid w:val="006015E1"/>
    <w:rsid w:val="00601B07"/>
    <w:rsid w:val="00602B2A"/>
    <w:rsid w:val="00605668"/>
    <w:rsid w:val="00605F3C"/>
    <w:rsid w:val="006061D9"/>
    <w:rsid w:val="00607360"/>
    <w:rsid w:val="0060774E"/>
    <w:rsid w:val="00607A9B"/>
    <w:rsid w:val="006102F4"/>
    <w:rsid w:val="006105DB"/>
    <w:rsid w:val="00610DE8"/>
    <w:rsid w:val="00611147"/>
    <w:rsid w:val="006112B0"/>
    <w:rsid w:val="0061239D"/>
    <w:rsid w:val="00612A94"/>
    <w:rsid w:val="00612CCB"/>
    <w:rsid w:val="00613BD1"/>
    <w:rsid w:val="00614AE9"/>
    <w:rsid w:val="006150EE"/>
    <w:rsid w:val="006167C7"/>
    <w:rsid w:val="00620C2C"/>
    <w:rsid w:val="00620E46"/>
    <w:rsid w:val="0062171B"/>
    <w:rsid w:val="00622392"/>
    <w:rsid w:val="00622686"/>
    <w:rsid w:val="0062275F"/>
    <w:rsid w:val="00622D45"/>
    <w:rsid w:val="00622F43"/>
    <w:rsid w:val="00623D5B"/>
    <w:rsid w:val="00625095"/>
    <w:rsid w:val="0062550B"/>
    <w:rsid w:val="006269D8"/>
    <w:rsid w:val="0062736A"/>
    <w:rsid w:val="006279A3"/>
    <w:rsid w:val="00627C7F"/>
    <w:rsid w:val="00627F1A"/>
    <w:rsid w:val="00630252"/>
    <w:rsid w:val="006307AE"/>
    <w:rsid w:val="00631CB8"/>
    <w:rsid w:val="00631DF5"/>
    <w:rsid w:val="00632184"/>
    <w:rsid w:val="00632663"/>
    <w:rsid w:val="00632E25"/>
    <w:rsid w:val="006337BB"/>
    <w:rsid w:val="006338F2"/>
    <w:rsid w:val="00634982"/>
    <w:rsid w:val="0063516F"/>
    <w:rsid w:val="006353D4"/>
    <w:rsid w:val="006358E7"/>
    <w:rsid w:val="00635923"/>
    <w:rsid w:val="00636E44"/>
    <w:rsid w:val="00636FCA"/>
    <w:rsid w:val="00637F5F"/>
    <w:rsid w:val="00637FCC"/>
    <w:rsid w:val="0064110A"/>
    <w:rsid w:val="00641AF4"/>
    <w:rsid w:val="006427A0"/>
    <w:rsid w:val="00642F0A"/>
    <w:rsid w:val="0064310F"/>
    <w:rsid w:val="0064325F"/>
    <w:rsid w:val="00643767"/>
    <w:rsid w:val="0064405B"/>
    <w:rsid w:val="00644C97"/>
    <w:rsid w:val="00644E73"/>
    <w:rsid w:val="00645193"/>
    <w:rsid w:val="00645D30"/>
    <w:rsid w:val="00645FC1"/>
    <w:rsid w:val="0064670F"/>
    <w:rsid w:val="00646EB4"/>
    <w:rsid w:val="00647CB7"/>
    <w:rsid w:val="0065048E"/>
    <w:rsid w:val="0065124B"/>
    <w:rsid w:val="00651392"/>
    <w:rsid w:val="0065173E"/>
    <w:rsid w:val="006519C3"/>
    <w:rsid w:val="0065209A"/>
    <w:rsid w:val="00652FBB"/>
    <w:rsid w:val="006532C2"/>
    <w:rsid w:val="006544CC"/>
    <w:rsid w:val="0065478A"/>
    <w:rsid w:val="00654908"/>
    <w:rsid w:val="006561E9"/>
    <w:rsid w:val="00656307"/>
    <w:rsid w:val="00656981"/>
    <w:rsid w:val="00656C77"/>
    <w:rsid w:val="006578F0"/>
    <w:rsid w:val="00657950"/>
    <w:rsid w:val="00660148"/>
    <w:rsid w:val="00661E01"/>
    <w:rsid w:val="006622B6"/>
    <w:rsid w:val="00662DF9"/>
    <w:rsid w:val="00663472"/>
    <w:rsid w:val="00664001"/>
    <w:rsid w:val="0066471C"/>
    <w:rsid w:val="00664DDF"/>
    <w:rsid w:val="0067152E"/>
    <w:rsid w:val="00672103"/>
    <w:rsid w:val="0067221F"/>
    <w:rsid w:val="00672BD2"/>
    <w:rsid w:val="00673B60"/>
    <w:rsid w:val="00674B1F"/>
    <w:rsid w:val="00674EA5"/>
    <w:rsid w:val="00674EF5"/>
    <w:rsid w:val="00676325"/>
    <w:rsid w:val="00676D6F"/>
    <w:rsid w:val="00680077"/>
    <w:rsid w:val="00680357"/>
    <w:rsid w:val="00680641"/>
    <w:rsid w:val="006808CD"/>
    <w:rsid w:val="00682268"/>
    <w:rsid w:val="00682D1A"/>
    <w:rsid w:val="00683015"/>
    <w:rsid w:val="00683D9E"/>
    <w:rsid w:val="0068409B"/>
    <w:rsid w:val="006843AC"/>
    <w:rsid w:val="006844CF"/>
    <w:rsid w:val="006850A4"/>
    <w:rsid w:val="0068524D"/>
    <w:rsid w:val="00685BB2"/>
    <w:rsid w:val="0068651F"/>
    <w:rsid w:val="00686DA7"/>
    <w:rsid w:val="006901DC"/>
    <w:rsid w:val="006908B7"/>
    <w:rsid w:val="0069128B"/>
    <w:rsid w:val="0069220A"/>
    <w:rsid w:val="00692382"/>
    <w:rsid w:val="00693B87"/>
    <w:rsid w:val="00693EDA"/>
    <w:rsid w:val="006940AC"/>
    <w:rsid w:val="0069441E"/>
    <w:rsid w:val="0069450B"/>
    <w:rsid w:val="00694F9D"/>
    <w:rsid w:val="00695B41"/>
    <w:rsid w:val="00695F5B"/>
    <w:rsid w:val="00696DAA"/>
    <w:rsid w:val="00696F24"/>
    <w:rsid w:val="006A1A50"/>
    <w:rsid w:val="006A1B0B"/>
    <w:rsid w:val="006A1D8A"/>
    <w:rsid w:val="006A2704"/>
    <w:rsid w:val="006A2A93"/>
    <w:rsid w:val="006A337B"/>
    <w:rsid w:val="006A36DA"/>
    <w:rsid w:val="006A3A1B"/>
    <w:rsid w:val="006A3C46"/>
    <w:rsid w:val="006A40D6"/>
    <w:rsid w:val="006A4A9A"/>
    <w:rsid w:val="006A4E3A"/>
    <w:rsid w:val="006A5723"/>
    <w:rsid w:val="006A5889"/>
    <w:rsid w:val="006A76A3"/>
    <w:rsid w:val="006A7EFC"/>
    <w:rsid w:val="006A7F0C"/>
    <w:rsid w:val="006AD00D"/>
    <w:rsid w:val="006B08BC"/>
    <w:rsid w:val="006B0A49"/>
    <w:rsid w:val="006B1E69"/>
    <w:rsid w:val="006B1EAF"/>
    <w:rsid w:val="006B42B2"/>
    <w:rsid w:val="006B44EE"/>
    <w:rsid w:val="006B4A98"/>
    <w:rsid w:val="006B4BD5"/>
    <w:rsid w:val="006B5388"/>
    <w:rsid w:val="006B540E"/>
    <w:rsid w:val="006B5467"/>
    <w:rsid w:val="006B54D0"/>
    <w:rsid w:val="006B6024"/>
    <w:rsid w:val="006B62EB"/>
    <w:rsid w:val="006B6328"/>
    <w:rsid w:val="006B714A"/>
    <w:rsid w:val="006B7958"/>
    <w:rsid w:val="006C03EE"/>
    <w:rsid w:val="006C07E1"/>
    <w:rsid w:val="006C1AF3"/>
    <w:rsid w:val="006C1D37"/>
    <w:rsid w:val="006C2CF9"/>
    <w:rsid w:val="006C41F4"/>
    <w:rsid w:val="006C4942"/>
    <w:rsid w:val="006D0973"/>
    <w:rsid w:val="006D2FD5"/>
    <w:rsid w:val="006D3777"/>
    <w:rsid w:val="006D37BB"/>
    <w:rsid w:val="006D48D1"/>
    <w:rsid w:val="006D5206"/>
    <w:rsid w:val="006D619C"/>
    <w:rsid w:val="006D67F5"/>
    <w:rsid w:val="006D6A71"/>
    <w:rsid w:val="006D7653"/>
    <w:rsid w:val="006D76EB"/>
    <w:rsid w:val="006E25F1"/>
    <w:rsid w:val="006E2FBA"/>
    <w:rsid w:val="006E2FE8"/>
    <w:rsid w:val="006E3382"/>
    <w:rsid w:val="006E3432"/>
    <w:rsid w:val="006E3EA5"/>
    <w:rsid w:val="006E3F8B"/>
    <w:rsid w:val="006E4207"/>
    <w:rsid w:val="006E4233"/>
    <w:rsid w:val="006E5083"/>
    <w:rsid w:val="006E5A56"/>
    <w:rsid w:val="006E5C14"/>
    <w:rsid w:val="006E61C7"/>
    <w:rsid w:val="006E77AF"/>
    <w:rsid w:val="006F0F18"/>
    <w:rsid w:val="006F3187"/>
    <w:rsid w:val="006F370D"/>
    <w:rsid w:val="006F3830"/>
    <w:rsid w:val="006F42AD"/>
    <w:rsid w:val="006F457D"/>
    <w:rsid w:val="006F5B4C"/>
    <w:rsid w:val="006F6F72"/>
    <w:rsid w:val="00700544"/>
    <w:rsid w:val="007005A9"/>
    <w:rsid w:val="0070264C"/>
    <w:rsid w:val="00702D04"/>
    <w:rsid w:val="00702EAB"/>
    <w:rsid w:val="00704ED0"/>
    <w:rsid w:val="007057E9"/>
    <w:rsid w:val="007063A3"/>
    <w:rsid w:val="007077CB"/>
    <w:rsid w:val="00707F44"/>
    <w:rsid w:val="007106E3"/>
    <w:rsid w:val="0071206C"/>
    <w:rsid w:val="0071259B"/>
    <w:rsid w:val="00713074"/>
    <w:rsid w:val="0071369B"/>
    <w:rsid w:val="00713A95"/>
    <w:rsid w:val="00714C0A"/>
    <w:rsid w:val="00714C8A"/>
    <w:rsid w:val="0071754F"/>
    <w:rsid w:val="007179DE"/>
    <w:rsid w:val="00723072"/>
    <w:rsid w:val="007233C2"/>
    <w:rsid w:val="007244EB"/>
    <w:rsid w:val="00726368"/>
    <w:rsid w:val="00726533"/>
    <w:rsid w:val="00727642"/>
    <w:rsid w:val="00727C1A"/>
    <w:rsid w:val="00727F2D"/>
    <w:rsid w:val="007307BE"/>
    <w:rsid w:val="00730896"/>
    <w:rsid w:val="00730CB1"/>
    <w:rsid w:val="00730F42"/>
    <w:rsid w:val="0073131A"/>
    <w:rsid w:val="0073190A"/>
    <w:rsid w:val="00732252"/>
    <w:rsid w:val="00732B97"/>
    <w:rsid w:val="00733369"/>
    <w:rsid w:val="0073446E"/>
    <w:rsid w:val="0073489B"/>
    <w:rsid w:val="00734F6E"/>
    <w:rsid w:val="00735FAE"/>
    <w:rsid w:val="00740122"/>
    <w:rsid w:val="007412E4"/>
    <w:rsid w:val="00741B57"/>
    <w:rsid w:val="007421E1"/>
    <w:rsid w:val="007425E0"/>
    <w:rsid w:val="007426E6"/>
    <w:rsid w:val="007433C0"/>
    <w:rsid w:val="007433C2"/>
    <w:rsid w:val="0074584C"/>
    <w:rsid w:val="007469A6"/>
    <w:rsid w:val="0074789A"/>
    <w:rsid w:val="0075017D"/>
    <w:rsid w:val="00750797"/>
    <w:rsid w:val="007507DD"/>
    <w:rsid w:val="00751378"/>
    <w:rsid w:val="00751E1A"/>
    <w:rsid w:val="00751FCE"/>
    <w:rsid w:val="0075232E"/>
    <w:rsid w:val="0075327F"/>
    <w:rsid w:val="007545A1"/>
    <w:rsid w:val="007545B0"/>
    <w:rsid w:val="007547A9"/>
    <w:rsid w:val="00754F61"/>
    <w:rsid w:val="00755275"/>
    <w:rsid w:val="00755636"/>
    <w:rsid w:val="00755962"/>
    <w:rsid w:val="00755DA3"/>
    <w:rsid w:val="007561C4"/>
    <w:rsid w:val="00756411"/>
    <w:rsid w:val="007574A6"/>
    <w:rsid w:val="00760B03"/>
    <w:rsid w:val="007611F2"/>
    <w:rsid w:val="007622B8"/>
    <w:rsid w:val="00762F91"/>
    <w:rsid w:val="00763F9E"/>
    <w:rsid w:val="007645B6"/>
    <w:rsid w:val="007651AD"/>
    <w:rsid w:val="00765476"/>
    <w:rsid w:val="00766904"/>
    <w:rsid w:val="00767669"/>
    <w:rsid w:val="007703CF"/>
    <w:rsid w:val="00770FFF"/>
    <w:rsid w:val="00771453"/>
    <w:rsid w:val="00771479"/>
    <w:rsid w:val="00771A6B"/>
    <w:rsid w:val="00773E38"/>
    <w:rsid w:val="00774F34"/>
    <w:rsid w:val="007750A0"/>
    <w:rsid w:val="00775781"/>
    <w:rsid w:val="00775B8C"/>
    <w:rsid w:val="00780EC3"/>
    <w:rsid w:val="007810EE"/>
    <w:rsid w:val="007816AF"/>
    <w:rsid w:val="00781B6A"/>
    <w:rsid w:val="00781BA6"/>
    <w:rsid w:val="00781D22"/>
    <w:rsid w:val="00782371"/>
    <w:rsid w:val="00782E2D"/>
    <w:rsid w:val="007831F1"/>
    <w:rsid w:val="00783762"/>
    <w:rsid w:val="007839D7"/>
    <w:rsid w:val="00783B89"/>
    <w:rsid w:val="00783DAA"/>
    <w:rsid w:val="00784409"/>
    <w:rsid w:val="00784BCD"/>
    <w:rsid w:val="00784E5E"/>
    <w:rsid w:val="007852CE"/>
    <w:rsid w:val="0078645D"/>
    <w:rsid w:val="00787465"/>
    <w:rsid w:val="00787CF0"/>
    <w:rsid w:val="00790228"/>
    <w:rsid w:val="00790308"/>
    <w:rsid w:val="007904D1"/>
    <w:rsid w:val="0079070B"/>
    <w:rsid w:val="00790F9E"/>
    <w:rsid w:val="007916E3"/>
    <w:rsid w:val="00792DEA"/>
    <w:rsid w:val="00793304"/>
    <w:rsid w:val="0079378D"/>
    <w:rsid w:val="00793C28"/>
    <w:rsid w:val="007943B2"/>
    <w:rsid w:val="00794E12"/>
    <w:rsid w:val="00794E1B"/>
    <w:rsid w:val="00794E37"/>
    <w:rsid w:val="00795CE3"/>
    <w:rsid w:val="00796773"/>
    <w:rsid w:val="00796916"/>
    <w:rsid w:val="00796BBB"/>
    <w:rsid w:val="007977B5"/>
    <w:rsid w:val="007A0D22"/>
    <w:rsid w:val="007A0D5F"/>
    <w:rsid w:val="007A1736"/>
    <w:rsid w:val="007A2242"/>
    <w:rsid w:val="007A3414"/>
    <w:rsid w:val="007A3843"/>
    <w:rsid w:val="007A40B9"/>
    <w:rsid w:val="007A50EE"/>
    <w:rsid w:val="007A60B0"/>
    <w:rsid w:val="007A61E1"/>
    <w:rsid w:val="007A68B0"/>
    <w:rsid w:val="007A68BD"/>
    <w:rsid w:val="007A6DE5"/>
    <w:rsid w:val="007A76AB"/>
    <w:rsid w:val="007A7E64"/>
    <w:rsid w:val="007B0A27"/>
    <w:rsid w:val="007B0DC1"/>
    <w:rsid w:val="007B112D"/>
    <w:rsid w:val="007B21A6"/>
    <w:rsid w:val="007B283C"/>
    <w:rsid w:val="007B2A29"/>
    <w:rsid w:val="007B2F94"/>
    <w:rsid w:val="007B2FBB"/>
    <w:rsid w:val="007B33DB"/>
    <w:rsid w:val="007B43B5"/>
    <w:rsid w:val="007B4ABC"/>
    <w:rsid w:val="007B57EA"/>
    <w:rsid w:val="007B5E4B"/>
    <w:rsid w:val="007B6208"/>
    <w:rsid w:val="007B6405"/>
    <w:rsid w:val="007B66D5"/>
    <w:rsid w:val="007C10FD"/>
    <w:rsid w:val="007C1B47"/>
    <w:rsid w:val="007C2477"/>
    <w:rsid w:val="007C2AB1"/>
    <w:rsid w:val="007C354F"/>
    <w:rsid w:val="007C4D0D"/>
    <w:rsid w:val="007C4D55"/>
    <w:rsid w:val="007C599E"/>
    <w:rsid w:val="007C6015"/>
    <w:rsid w:val="007C6144"/>
    <w:rsid w:val="007C641C"/>
    <w:rsid w:val="007C6CC8"/>
    <w:rsid w:val="007C6EF5"/>
    <w:rsid w:val="007C6FB6"/>
    <w:rsid w:val="007C7288"/>
    <w:rsid w:val="007C7A1D"/>
    <w:rsid w:val="007C7AC4"/>
    <w:rsid w:val="007D0D28"/>
    <w:rsid w:val="007D15EC"/>
    <w:rsid w:val="007D248B"/>
    <w:rsid w:val="007D2711"/>
    <w:rsid w:val="007D2854"/>
    <w:rsid w:val="007D4107"/>
    <w:rsid w:val="007D4700"/>
    <w:rsid w:val="007D4D62"/>
    <w:rsid w:val="007D5D96"/>
    <w:rsid w:val="007D5F25"/>
    <w:rsid w:val="007D6A7E"/>
    <w:rsid w:val="007D77C5"/>
    <w:rsid w:val="007E037E"/>
    <w:rsid w:val="007E0852"/>
    <w:rsid w:val="007E0D13"/>
    <w:rsid w:val="007E15FA"/>
    <w:rsid w:val="007E26B2"/>
    <w:rsid w:val="007E2C2B"/>
    <w:rsid w:val="007E3057"/>
    <w:rsid w:val="007E3845"/>
    <w:rsid w:val="007E3AC1"/>
    <w:rsid w:val="007E49FC"/>
    <w:rsid w:val="007E4C00"/>
    <w:rsid w:val="007E5CB1"/>
    <w:rsid w:val="007E6E9E"/>
    <w:rsid w:val="007E7B6B"/>
    <w:rsid w:val="007E7FD7"/>
    <w:rsid w:val="007F0625"/>
    <w:rsid w:val="007F1120"/>
    <w:rsid w:val="007F126A"/>
    <w:rsid w:val="007F24EE"/>
    <w:rsid w:val="007F2B24"/>
    <w:rsid w:val="007F3A99"/>
    <w:rsid w:val="007F47A5"/>
    <w:rsid w:val="007F524C"/>
    <w:rsid w:val="007F528B"/>
    <w:rsid w:val="007F55EF"/>
    <w:rsid w:val="007F7A26"/>
    <w:rsid w:val="007F7D29"/>
    <w:rsid w:val="00801082"/>
    <w:rsid w:val="008015DD"/>
    <w:rsid w:val="00801DAE"/>
    <w:rsid w:val="0080233A"/>
    <w:rsid w:val="008035F0"/>
    <w:rsid w:val="00804A14"/>
    <w:rsid w:val="00804B01"/>
    <w:rsid w:val="00805B59"/>
    <w:rsid w:val="00806B22"/>
    <w:rsid w:val="008072DC"/>
    <w:rsid w:val="00810B59"/>
    <w:rsid w:val="00810EBA"/>
    <w:rsid w:val="00811A63"/>
    <w:rsid w:val="00813704"/>
    <w:rsid w:val="0081383C"/>
    <w:rsid w:val="008176D3"/>
    <w:rsid w:val="00817CE3"/>
    <w:rsid w:val="0082141D"/>
    <w:rsid w:val="0082286C"/>
    <w:rsid w:val="00822DC9"/>
    <w:rsid w:val="00823B44"/>
    <w:rsid w:val="00823CF7"/>
    <w:rsid w:val="00823F8C"/>
    <w:rsid w:val="0082440C"/>
    <w:rsid w:val="00824A67"/>
    <w:rsid w:val="008253D7"/>
    <w:rsid w:val="00825B31"/>
    <w:rsid w:val="00826821"/>
    <w:rsid w:val="00827A73"/>
    <w:rsid w:val="00831203"/>
    <w:rsid w:val="0083299D"/>
    <w:rsid w:val="00833178"/>
    <w:rsid w:val="00833859"/>
    <w:rsid w:val="00834F4B"/>
    <w:rsid w:val="00835290"/>
    <w:rsid w:val="00840321"/>
    <w:rsid w:val="00840A92"/>
    <w:rsid w:val="00840C84"/>
    <w:rsid w:val="008412D3"/>
    <w:rsid w:val="008415EA"/>
    <w:rsid w:val="00841919"/>
    <w:rsid w:val="00842DCF"/>
    <w:rsid w:val="008433D0"/>
    <w:rsid w:val="00843F0C"/>
    <w:rsid w:val="008465CD"/>
    <w:rsid w:val="008524E5"/>
    <w:rsid w:val="00854621"/>
    <w:rsid w:val="00854C24"/>
    <w:rsid w:val="0085691D"/>
    <w:rsid w:val="0085781C"/>
    <w:rsid w:val="00857DE7"/>
    <w:rsid w:val="00860D11"/>
    <w:rsid w:val="00861206"/>
    <w:rsid w:val="00861235"/>
    <w:rsid w:val="008618A8"/>
    <w:rsid w:val="00862698"/>
    <w:rsid w:val="00862A4B"/>
    <w:rsid w:val="00863279"/>
    <w:rsid w:val="0086367A"/>
    <w:rsid w:val="00864128"/>
    <w:rsid w:val="008645A6"/>
    <w:rsid w:val="00864ED9"/>
    <w:rsid w:val="00865193"/>
    <w:rsid w:val="008655F1"/>
    <w:rsid w:val="00865AD8"/>
    <w:rsid w:val="00865BC8"/>
    <w:rsid w:val="00865D6E"/>
    <w:rsid w:val="008674EF"/>
    <w:rsid w:val="008677D2"/>
    <w:rsid w:val="00867944"/>
    <w:rsid w:val="00870504"/>
    <w:rsid w:val="008727FE"/>
    <w:rsid w:val="0087359A"/>
    <w:rsid w:val="00875EF0"/>
    <w:rsid w:val="00876810"/>
    <w:rsid w:val="00877488"/>
    <w:rsid w:val="00880B7D"/>
    <w:rsid w:val="00880FAD"/>
    <w:rsid w:val="008818D4"/>
    <w:rsid w:val="00881BA8"/>
    <w:rsid w:val="00882DD0"/>
    <w:rsid w:val="00882F57"/>
    <w:rsid w:val="00882FB1"/>
    <w:rsid w:val="00883426"/>
    <w:rsid w:val="00883559"/>
    <w:rsid w:val="00884171"/>
    <w:rsid w:val="00885010"/>
    <w:rsid w:val="00885098"/>
    <w:rsid w:val="00885340"/>
    <w:rsid w:val="008858A2"/>
    <w:rsid w:val="00886197"/>
    <w:rsid w:val="00886357"/>
    <w:rsid w:val="00887057"/>
    <w:rsid w:val="00887393"/>
    <w:rsid w:val="00890C3A"/>
    <w:rsid w:val="00890C88"/>
    <w:rsid w:val="00890E94"/>
    <w:rsid w:val="00891C6C"/>
    <w:rsid w:val="008937C4"/>
    <w:rsid w:val="00894558"/>
    <w:rsid w:val="008947E8"/>
    <w:rsid w:val="0089497A"/>
    <w:rsid w:val="00894CB3"/>
    <w:rsid w:val="00895416"/>
    <w:rsid w:val="008967E6"/>
    <w:rsid w:val="0089749D"/>
    <w:rsid w:val="00897DDE"/>
    <w:rsid w:val="008A0233"/>
    <w:rsid w:val="008A1632"/>
    <w:rsid w:val="008A1C69"/>
    <w:rsid w:val="008A3484"/>
    <w:rsid w:val="008A4080"/>
    <w:rsid w:val="008A46BF"/>
    <w:rsid w:val="008A4B9E"/>
    <w:rsid w:val="008A4FE3"/>
    <w:rsid w:val="008A59E1"/>
    <w:rsid w:val="008A637A"/>
    <w:rsid w:val="008A6ACA"/>
    <w:rsid w:val="008A6DE1"/>
    <w:rsid w:val="008A7413"/>
    <w:rsid w:val="008A7C4F"/>
    <w:rsid w:val="008B0629"/>
    <w:rsid w:val="008B28F2"/>
    <w:rsid w:val="008B2D11"/>
    <w:rsid w:val="008B306C"/>
    <w:rsid w:val="008B332B"/>
    <w:rsid w:val="008B41AA"/>
    <w:rsid w:val="008B4938"/>
    <w:rsid w:val="008B6007"/>
    <w:rsid w:val="008C067C"/>
    <w:rsid w:val="008C1E9E"/>
    <w:rsid w:val="008C1FB4"/>
    <w:rsid w:val="008C27D1"/>
    <w:rsid w:val="008C28E1"/>
    <w:rsid w:val="008C37E3"/>
    <w:rsid w:val="008C3A4A"/>
    <w:rsid w:val="008C47A1"/>
    <w:rsid w:val="008C4CE9"/>
    <w:rsid w:val="008C67AF"/>
    <w:rsid w:val="008C680F"/>
    <w:rsid w:val="008C6D2A"/>
    <w:rsid w:val="008C6E66"/>
    <w:rsid w:val="008D1AEC"/>
    <w:rsid w:val="008D335A"/>
    <w:rsid w:val="008D4D6B"/>
    <w:rsid w:val="008D5AE0"/>
    <w:rsid w:val="008D5E49"/>
    <w:rsid w:val="008D6875"/>
    <w:rsid w:val="008D6955"/>
    <w:rsid w:val="008D70DC"/>
    <w:rsid w:val="008D76B9"/>
    <w:rsid w:val="008E0427"/>
    <w:rsid w:val="008E058D"/>
    <w:rsid w:val="008E077F"/>
    <w:rsid w:val="008E0935"/>
    <w:rsid w:val="008E14B6"/>
    <w:rsid w:val="008E42B6"/>
    <w:rsid w:val="008E5008"/>
    <w:rsid w:val="008E636A"/>
    <w:rsid w:val="008E6B00"/>
    <w:rsid w:val="008E709E"/>
    <w:rsid w:val="008E75CF"/>
    <w:rsid w:val="008E785D"/>
    <w:rsid w:val="008ED2D7"/>
    <w:rsid w:val="008F0E38"/>
    <w:rsid w:val="008F15BC"/>
    <w:rsid w:val="008F2580"/>
    <w:rsid w:val="008F2A3D"/>
    <w:rsid w:val="008F2C4D"/>
    <w:rsid w:val="008F30AB"/>
    <w:rsid w:val="008F3187"/>
    <w:rsid w:val="008F323B"/>
    <w:rsid w:val="008F3ACD"/>
    <w:rsid w:val="008F3CB3"/>
    <w:rsid w:val="008F4185"/>
    <w:rsid w:val="008F4F78"/>
    <w:rsid w:val="008F5B0C"/>
    <w:rsid w:val="008F5E79"/>
    <w:rsid w:val="008F614F"/>
    <w:rsid w:val="008F6DC5"/>
    <w:rsid w:val="008F6E5D"/>
    <w:rsid w:val="008F7DF1"/>
    <w:rsid w:val="0090068E"/>
    <w:rsid w:val="00901301"/>
    <w:rsid w:val="00901447"/>
    <w:rsid w:val="00901BC6"/>
    <w:rsid w:val="00903207"/>
    <w:rsid w:val="009039C8"/>
    <w:rsid w:val="009043BB"/>
    <w:rsid w:val="009046DD"/>
    <w:rsid w:val="00904854"/>
    <w:rsid w:val="00905994"/>
    <w:rsid w:val="0090681F"/>
    <w:rsid w:val="00906876"/>
    <w:rsid w:val="00906AA7"/>
    <w:rsid w:val="0090751D"/>
    <w:rsid w:val="009076D5"/>
    <w:rsid w:val="00907B0D"/>
    <w:rsid w:val="009101A4"/>
    <w:rsid w:val="00910D46"/>
    <w:rsid w:val="00911975"/>
    <w:rsid w:val="00911D3C"/>
    <w:rsid w:val="00912407"/>
    <w:rsid w:val="00913C2A"/>
    <w:rsid w:val="0091464B"/>
    <w:rsid w:val="00914D91"/>
    <w:rsid w:val="00915171"/>
    <w:rsid w:val="00915CEC"/>
    <w:rsid w:val="0091779D"/>
    <w:rsid w:val="00917A04"/>
    <w:rsid w:val="00917A07"/>
    <w:rsid w:val="0092061B"/>
    <w:rsid w:val="00921BE3"/>
    <w:rsid w:val="00921CD2"/>
    <w:rsid w:val="00922E1C"/>
    <w:rsid w:val="00922F15"/>
    <w:rsid w:val="009241C0"/>
    <w:rsid w:val="00924A83"/>
    <w:rsid w:val="00924F78"/>
    <w:rsid w:val="00925917"/>
    <w:rsid w:val="009260D4"/>
    <w:rsid w:val="00926554"/>
    <w:rsid w:val="00927156"/>
    <w:rsid w:val="0092784E"/>
    <w:rsid w:val="00927FD1"/>
    <w:rsid w:val="009310F4"/>
    <w:rsid w:val="009316E1"/>
    <w:rsid w:val="00932EA1"/>
    <w:rsid w:val="009337DC"/>
    <w:rsid w:val="009339AF"/>
    <w:rsid w:val="00933F25"/>
    <w:rsid w:val="009352DA"/>
    <w:rsid w:val="00935D83"/>
    <w:rsid w:val="0093657D"/>
    <w:rsid w:val="00936E60"/>
    <w:rsid w:val="00937954"/>
    <w:rsid w:val="009403DB"/>
    <w:rsid w:val="0094093D"/>
    <w:rsid w:val="00940942"/>
    <w:rsid w:val="00940BE2"/>
    <w:rsid w:val="00940CED"/>
    <w:rsid w:val="00941801"/>
    <w:rsid w:val="00942696"/>
    <w:rsid w:val="00943410"/>
    <w:rsid w:val="00943B35"/>
    <w:rsid w:val="00943FA9"/>
    <w:rsid w:val="0094585F"/>
    <w:rsid w:val="00945AAF"/>
    <w:rsid w:val="00947297"/>
    <w:rsid w:val="0094750C"/>
    <w:rsid w:val="00947523"/>
    <w:rsid w:val="0094756E"/>
    <w:rsid w:val="00947E8F"/>
    <w:rsid w:val="0095071E"/>
    <w:rsid w:val="00950A8F"/>
    <w:rsid w:val="0095282E"/>
    <w:rsid w:val="009538A7"/>
    <w:rsid w:val="009539CD"/>
    <w:rsid w:val="00953A6C"/>
    <w:rsid w:val="00954582"/>
    <w:rsid w:val="00954E47"/>
    <w:rsid w:val="009562F5"/>
    <w:rsid w:val="00956A2B"/>
    <w:rsid w:val="00956CAD"/>
    <w:rsid w:val="009572E4"/>
    <w:rsid w:val="00957491"/>
    <w:rsid w:val="00957EB1"/>
    <w:rsid w:val="0096030D"/>
    <w:rsid w:val="00960CAF"/>
    <w:rsid w:val="0096135C"/>
    <w:rsid w:val="009620D9"/>
    <w:rsid w:val="009623AC"/>
    <w:rsid w:val="00962635"/>
    <w:rsid w:val="0096301D"/>
    <w:rsid w:val="009646CF"/>
    <w:rsid w:val="00964890"/>
    <w:rsid w:val="00964BF7"/>
    <w:rsid w:val="00967419"/>
    <w:rsid w:val="00970E68"/>
    <w:rsid w:val="00971989"/>
    <w:rsid w:val="00971F0B"/>
    <w:rsid w:val="009723F5"/>
    <w:rsid w:val="00973442"/>
    <w:rsid w:val="009736D5"/>
    <w:rsid w:val="00973C34"/>
    <w:rsid w:val="00973D33"/>
    <w:rsid w:val="00974621"/>
    <w:rsid w:val="0097470F"/>
    <w:rsid w:val="0098022C"/>
    <w:rsid w:val="00980949"/>
    <w:rsid w:val="00980AB4"/>
    <w:rsid w:val="009818C8"/>
    <w:rsid w:val="0098200D"/>
    <w:rsid w:val="0098214B"/>
    <w:rsid w:val="0098320F"/>
    <w:rsid w:val="0098336B"/>
    <w:rsid w:val="00983C08"/>
    <w:rsid w:val="009843FD"/>
    <w:rsid w:val="009853EF"/>
    <w:rsid w:val="00986917"/>
    <w:rsid w:val="00987236"/>
    <w:rsid w:val="00987A84"/>
    <w:rsid w:val="00992510"/>
    <w:rsid w:val="00992B6D"/>
    <w:rsid w:val="009947DE"/>
    <w:rsid w:val="0099486B"/>
    <w:rsid w:val="00995E8E"/>
    <w:rsid w:val="009A088D"/>
    <w:rsid w:val="009A113A"/>
    <w:rsid w:val="009A1AA9"/>
    <w:rsid w:val="009A317B"/>
    <w:rsid w:val="009A33A4"/>
    <w:rsid w:val="009A3756"/>
    <w:rsid w:val="009A3BDC"/>
    <w:rsid w:val="009A4082"/>
    <w:rsid w:val="009A59D8"/>
    <w:rsid w:val="009A5BF5"/>
    <w:rsid w:val="009A5E34"/>
    <w:rsid w:val="009A67F8"/>
    <w:rsid w:val="009A6886"/>
    <w:rsid w:val="009A6FC5"/>
    <w:rsid w:val="009A700C"/>
    <w:rsid w:val="009A7E38"/>
    <w:rsid w:val="009B0639"/>
    <w:rsid w:val="009B089E"/>
    <w:rsid w:val="009B08D8"/>
    <w:rsid w:val="009B159F"/>
    <w:rsid w:val="009B28DD"/>
    <w:rsid w:val="009B3038"/>
    <w:rsid w:val="009B3EE4"/>
    <w:rsid w:val="009B4B67"/>
    <w:rsid w:val="009B5C24"/>
    <w:rsid w:val="009B5C3D"/>
    <w:rsid w:val="009B5C5C"/>
    <w:rsid w:val="009B5C99"/>
    <w:rsid w:val="009B6BD5"/>
    <w:rsid w:val="009B6DE2"/>
    <w:rsid w:val="009B757B"/>
    <w:rsid w:val="009B7A97"/>
    <w:rsid w:val="009C107F"/>
    <w:rsid w:val="009C15A8"/>
    <w:rsid w:val="009C1EDE"/>
    <w:rsid w:val="009C3699"/>
    <w:rsid w:val="009C37C0"/>
    <w:rsid w:val="009C50E2"/>
    <w:rsid w:val="009C51F5"/>
    <w:rsid w:val="009C52B4"/>
    <w:rsid w:val="009C5F3D"/>
    <w:rsid w:val="009C70C9"/>
    <w:rsid w:val="009C7BC3"/>
    <w:rsid w:val="009C7E7D"/>
    <w:rsid w:val="009D0C8A"/>
    <w:rsid w:val="009D173E"/>
    <w:rsid w:val="009D26A0"/>
    <w:rsid w:val="009D2A6C"/>
    <w:rsid w:val="009D33E8"/>
    <w:rsid w:val="009D34D6"/>
    <w:rsid w:val="009D60E0"/>
    <w:rsid w:val="009D6DC4"/>
    <w:rsid w:val="009D6EF3"/>
    <w:rsid w:val="009D739B"/>
    <w:rsid w:val="009E166E"/>
    <w:rsid w:val="009E1C4B"/>
    <w:rsid w:val="009E1EF8"/>
    <w:rsid w:val="009E257C"/>
    <w:rsid w:val="009E477F"/>
    <w:rsid w:val="009E4E28"/>
    <w:rsid w:val="009E4F7A"/>
    <w:rsid w:val="009E59B5"/>
    <w:rsid w:val="009F097A"/>
    <w:rsid w:val="009F0AE1"/>
    <w:rsid w:val="009F0B1E"/>
    <w:rsid w:val="009F0BE8"/>
    <w:rsid w:val="009F180C"/>
    <w:rsid w:val="009F218F"/>
    <w:rsid w:val="009F260C"/>
    <w:rsid w:val="009F27E5"/>
    <w:rsid w:val="009F2A54"/>
    <w:rsid w:val="009F300A"/>
    <w:rsid w:val="009F3432"/>
    <w:rsid w:val="009F37CC"/>
    <w:rsid w:val="009F4A89"/>
    <w:rsid w:val="009F7009"/>
    <w:rsid w:val="009F703D"/>
    <w:rsid w:val="00A0007A"/>
    <w:rsid w:val="00A01494"/>
    <w:rsid w:val="00A01BF6"/>
    <w:rsid w:val="00A02027"/>
    <w:rsid w:val="00A02657"/>
    <w:rsid w:val="00A02B5C"/>
    <w:rsid w:val="00A031AF"/>
    <w:rsid w:val="00A0330B"/>
    <w:rsid w:val="00A03451"/>
    <w:rsid w:val="00A03B91"/>
    <w:rsid w:val="00A03BAD"/>
    <w:rsid w:val="00A04515"/>
    <w:rsid w:val="00A069C2"/>
    <w:rsid w:val="00A06E07"/>
    <w:rsid w:val="00A0764E"/>
    <w:rsid w:val="00A10148"/>
    <w:rsid w:val="00A114DA"/>
    <w:rsid w:val="00A116F9"/>
    <w:rsid w:val="00A11A61"/>
    <w:rsid w:val="00A11C19"/>
    <w:rsid w:val="00A11EF8"/>
    <w:rsid w:val="00A12451"/>
    <w:rsid w:val="00A12F01"/>
    <w:rsid w:val="00A13CEE"/>
    <w:rsid w:val="00A14408"/>
    <w:rsid w:val="00A14AA3"/>
    <w:rsid w:val="00A14F18"/>
    <w:rsid w:val="00A15703"/>
    <w:rsid w:val="00A15AE8"/>
    <w:rsid w:val="00A160CE"/>
    <w:rsid w:val="00A1692D"/>
    <w:rsid w:val="00A206C5"/>
    <w:rsid w:val="00A20EDE"/>
    <w:rsid w:val="00A20EFF"/>
    <w:rsid w:val="00A214DB"/>
    <w:rsid w:val="00A215E4"/>
    <w:rsid w:val="00A21834"/>
    <w:rsid w:val="00A22D6B"/>
    <w:rsid w:val="00A22F48"/>
    <w:rsid w:val="00A232EF"/>
    <w:rsid w:val="00A23613"/>
    <w:rsid w:val="00A23982"/>
    <w:rsid w:val="00A23A50"/>
    <w:rsid w:val="00A23FFD"/>
    <w:rsid w:val="00A26500"/>
    <w:rsid w:val="00A276C8"/>
    <w:rsid w:val="00A27AAB"/>
    <w:rsid w:val="00A30170"/>
    <w:rsid w:val="00A30BCD"/>
    <w:rsid w:val="00A311E8"/>
    <w:rsid w:val="00A3176F"/>
    <w:rsid w:val="00A3193C"/>
    <w:rsid w:val="00A31972"/>
    <w:rsid w:val="00A321E5"/>
    <w:rsid w:val="00A32BC8"/>
    <w:rsid w:val="00A33C01"/>
    <w:rsid w:val="00A34BB4"/>
    <w:rsid w:val="00A35519"/>
    <w:rsid w:val="00A35860"/>
    <w:rsid w:val="00A3618E"/>
    <w:rsid w:val="00A362E8"/>
    <w:rsid w:val="00A36431"/>
    <w:rsid w:val="00A36F1C"/>
    <w:rsid w:val="00A37E60"/>
    <w:rsid w:val="00A4045F"/>
    <w:rsid w:val="00A423F7"/>
    <w:rsid w:val="00A429B4"/>
    <w:rsid w:val="00A42B3F"/>
    <w:rsid w:val="00A43479"/>
    <w:rsid w:val="00A43E93"/>
    <w:rsid w:val="00A43EAA"/>
    <w:rsid w:val="00A4536A"/>
    <w:rsid w:val="00A460E5"/>
    <w:rsid w:val="00A46235"/>
    <w:rsid w:val="00A46505"/>
    <w:rsid w:val="00A466CB"/>
    <w:rsid w:val="00A466E5"/>
    <w:rsid w:val="00A471DE"/>
    <w:rsid w:val="00A5213A"/>
    <w:rsid w:val="00A5288C"/>
    <w:rsid w:val="00A557FD"/>
    <w:rsid w:val="00A56DA7"/>
    <w:rsid w:val="00A6032F"/>
    <w:rsid w:val="00A60794"/>
    <w:rsid w:val="00A6165B"/>
    <w:rsid w:val="00A61CC3"/>
    <w:rsid w:val="00A64031"/>
    <w:rsid w:val="00A6458E"/>
    <w:rsid w:val="00A64AE8"/>
    <w:rsid w:val="00A651B6"/>
    <w:rsid w:val="00A667AA"/>
    <w:rsid w:val="00A70338"/>
    <w:rsid w:val="00A70496"/>
    <w:rsid w:val="00A70C19"/>
    <w:rsid w:val="00A713F5"/>
    <w:rsid w:val="00A7206C"/>
    <w:rsid w:val="00A72E05"/>
    <w:rsid w:val="00A73F74"/>
    <w:rsid w:val="00A741A9"/>
    <w:rsid w:val="00A74CA8"/>
    <w:rsid w:val="00A74D39"/>
    <w:rsid w:val="00A74DE8"/>
    <w:rsid w:val="00A75499"/>
    <w:rsid w:val="00A7625F"/>
    <w:rsid w:val="00A7789E"/>
    <w:rsid w:val="00A808A1"/>
    <w:rsid w:val="00A80E49"/>
    <w:rsid w:val="00A81352"/>
    <w:rsid w:val="00A81F85"/>
    <w:rsid w:val="00A8309A"/>
    <w:rsid w:val="00A8314A"/>
    <w:rsid w:val="00A831DA"/>
    <w:rsid w:val="00A8344A"/>
    <w:rsid w:val="00A83DA4"/>
    <w:rsid w:val="00A8435C"/>
    <w:rsid w:val="00A85575"/>
    <w:rsid w:val="00A869AA"/>
    <w:rsid w:val="00A86B52"/>
    <w:rsid w:val="00A8728E"/>
    <w:rsid w:val="00A918F4"/>
    <w:rsid w:val="00A92856"/>
    <w:rsid w:val="00A92D12"/>
    <w:rsid w:val="00A933AA"/>
    <w:rsid w:val="00A93657"/>
    <w:rsid w:val="00A94E71"/>
    <w:rsid w:val="00A95625"/>
    <w:rsid w:val="00A95AC2"/>
    <w:rsid w:val="00A95F40"/>
    <w:rsid w:val="00A95FF4"/>
    <w:rsid w:val="00A96011"/>
    <w:rsid w:val="00A97414"/>
    <w:rsid w:val="00A975B6"/>
    <w:rsid w:val="00A976B7"/>
    <w:rsid w:val="00AA0D28"/>
    <w:rsid w:val="00AA1085"/>
    <w:rsid w:val="00AA19C3"/>
    <w:rsid w:val="00AA3232"/>
    <w:rsid w:val="00AA3896"/>
    <w:rsid w:val="00AA5739"/>
    <w:rsid w:val="00AA58C8"/>
    <w:rsid w:val="00AA5C2A"/>
    <w:rsid w:val="00AA770C"/>
    <w:rsid w:val="00AB0847"/>
    <w:rsid w:val="00AB19B7"/>
    <w:rsid w:val="00AB1E2C"/>
    <w:rsid w:val="00AB2617"/>
    <w:rsid w:val="00AB37ED"/>
    <w:rsid w:val="00AB473F"/>
    <w:rsid w:val="00AB52D3"/>
    <w:rsid w:val="00AB547D"/>
    <w:rsid w:val="00AB69A5"/>
    <w:rsid w:val="00AB774A"/>
    <w:rsid w:val="00AB78F0"/>
    <w:rsid w:val="00AB7B96"/>
    <w:rsid w:val="00AC010C"/>
    <w:rsid w:val="00AC0280"/>
    <w:rsid w:val="00AC06BD"/>
    <w:rsid w:val="00AC333B"/>
    <w:rsid w:val="00AC3440"/>
    <w:rsid w:val="00AC4AD2"/>
    <w:rsid w:val="00AC4C47"/>
    <w:rsid w:val="00AC5501"/>
    <w:rsid w:val="00AC5B80"/>
    <w:rsid w:val="00AC5E11"/>
    <w:rsid w:val="00AC6FD2"/>
    <w:rsid w:val="00AC78B0"/>
    <w:rsid w:val="00AD06AE"/>
    <w:rsid w:val="00AD0D59"/>
    <w:rsid w:val="00AD0EFB"/>
    <w:rsid w:val="00AD0F32"/>
    <w:rsid w:val="00AD1A67"/>
    <w:rsid w:val="00AD2B2E"/>
    <w:rsid w:val="00AD39D0"/>
    <w:rsid w:val="00AD4C16"/>
    <w:rsid w:val="00AD5A77"/>
    <w:rsid w:val="00AD5C9A"/>
    <w:rsid w:val="00AD616C"/>
    <w:rsid w:val="00AD63B7"/>
    <w:rsid w:val="00AD7197"/>
    <w:rsid w:val="00AD7281"/>
    <w:rsid w:val="00AE0A8E"/>
    <w:rsid w:val="00AE0AFD"/>
    <w:rsid w:val="00AE26AE"/>
    <w:rsid w:val="00AE3C20"/>
    <w:rsid w:val="00AE5937"/>
    <w:rsid w:val="00AE60CC"/>
    <w:rsid w:val="00AE73B9"/>
    <w:rsid w:val="00AE7862"/>
    <w:rsid w:val="00AE7CA0"/>
    <w:rsid w:val="00AE7D73"/>
    <w:rsid w:val="00AF0BB8"/>
    <w:rsid w:val="00AF1D3C"/>
    <w:rsid w:val="00AF219B"/>
    <w:rsid w:val="00AF2D75"/>
    <w:rsid w:val="00AF2E31"/>
    <w:rsid w:val="00AF365D"/>
    <w:rsid w:val="00AF39FC"/>
    <w:rsid w:val="00AF5CA9"/>
    <w:rsid w:val="00AF762A"/>
    <w:rsid w:val="00AF7803"/>
    <w:rsid w:val="00B00911"/>
    <w:rsid w:val="00B00A6D"/>
    <w:rsid w:val="00B00DC5"/>
    <w:rsid w:val="00B01265"/>
    <w:rsid w:val="00B012E3"/>
    <w:rsid w:val="00B018D0"/>
    <w:rsid w:val="00B021A7"/>
    <w:rsid w:val="00B0261A"/>
    <w:rsid w:val="00B028E5"/>
    <w:rsid w:val="00B02EA5"/>
    <w:rsid w:val="00B035B7"/>
    <w:rsid w:val="00B03AE2"/>
    <w:rsid w:val="00B04053"/>
    <w:rsid w:val="00B061EF"/>
    <w:rsid w:val="00B065BE"/>
    <w:rsid w:val="00B06B60"/>
    <w:rsid w:val="00B06CCD"/>
    <w:rsid w:val="00B06FFF"/>
    <w:rsid w:val="00B07101"/>
    <w:rsid w:val="00B07407"/>
    <w:rsid w:val="00B10158"/>
    <w:rsid w:val="00B10434"/>
    <w:rsid w:val="00B12018"/>
    <w:rsid w:val="00B1219B"/>
    <w:rsid w:val="00B12494"/>
    <w:rsid w:val="00B128C1"/>
    <w:rsid w:val="00B136CD"/>
    <w:rsid w:val="00B13BD6"/>
    <w:rsid w:val="00B146B5"/>
    <w:rsid w:val="00B1571D"/>
    <w:rsid w:val="00B1597D"/>
    <w:rsid w:val="00B15F82"/>
    <w:rsid w:val="00B164C6"/>
    <w:rsid w:val="00B1669A"/>
    <w:rsid w:val="00B177FE"/>
    <w:rsid w:val="00B17B4B"/>
    <w:rsid w:val="00B200C6"/>
    <w:rsid w:val="00B21118"/>
    <w:rsid w:val="00B22988"/>
    <w:rsid w:val="00B22B10"/>
    <w:rsid w:val="00B22D50"/>
    <w:rsid w:val="00B238A5"/>
    <w:rsid w:val="00B23F8B"/>
    <w:rsid w:val="00B24AA6"/>
    <w:rsid w:val="00B25ECB"/>
    <w:rsid w:val="00B26912"/>
    <w:rsid w:val="00B26B50"/>
    <w:rsid w:val="00B26E4E"/>
    <w:rsid w:val="00B274CA"/>
    <w:rsid w:val="00B2764B"/>
    <w:rsid w:val="00B276C4"/>
    <w:rsid w:val="00B27913"/>
    <w:rsid w:val="00B307C9"/>
    <w:rsid w:val="00B309AC"/>
    <w:rsid w:val="00B30BDA"/>
    <w:rsid w:val="00B3139A"/>
    <w:rsid w:val="00B31B3C"/>
    <w:rsid w:val="00B32270"/>
    <w:rsid w:val="00B33347"/>
    <w:rsid w:val="00B33ABE"/>
    <w:rsid w:val="00B3440D"/>
    <w:rsid w:val="00B344A5"/>
    <w:rsid w:val="00B34823"/>
    <w:rsid w:val="00B35086"/>
    <w:rsid w:val="00B35938"/>
    <w:rsid w:val="00B35ECF"/>
    <w:rsid w:val="00B36576"/>
    <w:rsid w:val="00B36BE7"/>
    <w:rsid w:val="00B37C6E"/>
    <w:rsid w:val="00B4029E"/>
    <w:rsid w:val="00B407A6"/>
    <w:rsid w:val="00B4098C"/>
    <w:rsid w:val="00B40E1F"/>
    <w:rsid w:val="00B42512"/>
    <w:rsid w:val="00B43663"/>
    <w:rsid w:val="00B437A4"/>
    <w:rsid w:val="00B4413C"/>
    <w:rsid w:val="00B4577E"/>
    <w:rsid w:val="00B460BB"/>
    <w:rsid w:val="00B46452"/>
    <w:rsid w:val="00B466D3"/>
    <w:rsid w:val="00B46990"/>
    <w:rsid w:val="00B47652"/>
    <w:rsid w:val="00B51132"/>
    <w:rsid w:val="00B53CB7"/>
    <w:rsid w:val="00B53CDD"/>
    <w:rsid w:val="00B54EF2"/>
    <w:rsid w:val="00B55E5E"/>
    <w:rsid w:val="00B55FF3"/>
    <w:rsid w:val="00B5788C"/>
    <w:rsid w:val="00B57BB0"/>
    <w:rsid w:val="00B57BF5"/>
    <w:rsid w:val="00B63223"/>
    <w:rsid w:val="00B63958"/>
    <w:rsid w:val="00B63E8A"/>
    <w:rsid w:val="00B6455E"/>
    <w:rsid w:val="00B649E2"/>
    <w:rsid w:val="00B64B23"/>
    <w:rsid w:val="00B64F20"/>
    <w:rsid w:val="00B652DE"/>
    <w:rsid w:val="00B65851"/>
    <w:rsid w:val="00B65979"/>
    <w:rsid w:val="00B66732"/>
    <w:rsid w:val="00B66BB7"/>
    <w:rsid w:val="00B66DC8"/>
    <w:rsid w:val="00B67F03"/>
    <w:rsid w:val="00B72EB1"/>
    <w:rsid w:val="00B734D9"/>
    <w:rsid w:val="00B7418E"/>
    <w:rsid w:val="00B7435F"/>
    <w:rsid w:val="00B7493D"/>
    <w:rsid w:val="00B74F8B"/>
    <w:rsid w:val="00B752FA"/>
    <w:rsid w:val="00B75E5B"/>
    <w:rsid w:val="00B81BB3"/>
    <w:rsid w:val="00B84322"/>
    <w:rsid w:val="00B850AE"/>
    <w:rsid w:val="00B86B6D"/>
    <w:rsid w:val="00B86B9F"/>
    <w:rsid w:val="00B876A9"/>
    <w:rsid w:val="00B87706"/>
    <w:rsid w:val="00B902CE"/>
    <w:rsid w:val="00B9079F"/>
    <w:rsid w:val="00B91732"/>
    <w:rsid w:val="00B91B47"/>
    <w:rsid w:val="00B92F67"/>
    <w:rsid w:val="00B930B5"/>
    <w:rsid w:val="00B94B72"/>
    <w:rsid w:val="00B94DA6"/>
    <w:rsid w:val="00B9550A"/>
    <w:rsid w:val="00B967B2"/>
    <w:rsid w:val="00B96FA1"/>
    <w:rsid w:val="00BA1190"/>
    <w:rsid w:val="00BA1F7A"/>
    <w:rsid w:val="00BA427B"/>
    <w:rsid w:val="00BA4F21"/>
    <w:rsid w:val="00BA5338"/>
    <w:rsid w:val="00BA5346"/>
    <w:rsid w:val="00BA58E3"/>
    <w:rsid w:val="00BA617C"/>
    <w:rsid w:val="00BB01A9"/>
    <w:rsid w:val="00BB1F2C"/>
    <w:rsid w:val="00BB258A"/>
    <w:rsid w:val="00BB26B0"/>
    <w:rsid w:val="00BB27FF"/>
    <w:rsid w:val="00BB30EA"/>
    <w:rsid w:val="00BB30ED"/>
    <w:rsid w:val="00BB37C5"/>
    <w:rsid w:val="00BB3852"/>
    <w:rsid w:val="00BB3C78"/>
    <w:rsid w:val="00BB4603"/>
    <w:rsid w:val="00BB4A9A"/>
    <w:rsid w:val="00BB5B3E"/>
    <w:rsid w:val="00BB628C"/>
    <w:rsid w:val="00BB69F8"/>
    <w:rsid w:val="00BB6BF7"/>
    <w:rsid w:val="00BB73F1"/>
    <w:rsid w:val="00BB751B"/>
    <w:rsid w:val="00BC15F7"/>
    <w:rsid w:val="00BC39F1"/>
    <w:rsid w:val="00BC483A"/>
    <w:rsid w:val="00BC5247"/>
    <w:rsid w:val="00BC54AD"/>
    <w:rsid w:val="00BC5FB3"/>
    <w:rsid w:val="00BC66FC"/>
    <w:rsid w:val="00BC7AA7"/>
    <w:rsid w:val="00BD1343"/>
    <w:rsid w:val="00BD136B"/>
    <w:rsid w:val="00BD25CE"/>
    <w:rsid w:val="00BD281C"/>
    <w:rsid w:val="00BD2C66"/>
    <w:rsid w:val="00BD3100"/>
    <w:rsid w:val="00BD4AA5"/>
    <w:rsid w:val="00BD5245"/>
    <w:rsid w:val="00BD5375"/>
    <w:rsid w:val="00BD5AFB"/>
    <w:rsid w:val="00BD604F"/>
    <w:rsid w:val="00BD63D4"/>
    <w:rsid w:val="00BD6750"/>
    <w:rsid w:val="00BD73DB"/>
    <w:rsid w:val="00BD751C"/>
    <w:rsid w:val="00BE098B"/>
    <w:rsid w:val="00BE1C09"/>
    <w:rsid w:val="00BE2FF0"/>
    <w:rsid w:val="00BE3172"/>
    <w:rsid w:val="00BE3202"/>
    <w:rsid w:val="00BE3599"/>
    <w:rsid w:val="00BE3BD7"/>
    <w:rsid w:val="00BE3DB9"/>
    <w:rsid w:val="00BE3E78"/>
    <w:rsid w:val="00BE468B"/>
    <w:rsid w:val="00BE5462"/>
    <w:rsid w:val="00BE56EB"/>
    <w:rsid w:val="00BE58A5"/>
    <w:rsid w:val="00BE59A8"/>
    <w:rsid w:val="00BE5E3C"/>
    <w:rsid w:val="00BE66FF"/>
    <w:rsid w:val="00BE6B7F"/>
    <w:rsid w:val="00BE7647"/>
    <w:rsid w:val="00BE77C3"/>
    <w:rsid w:val="00BF0265"/>
    <w:rsid w:val="00BF070F"/>
    <w:rsid w:val="00BF1362"/>
    <w:rsid w:val="00BF2254"/>
    <w:rsid w:val="00BF3C9F"/>
    <w:rsid w:val="00BF4EE4"/>
    <w:rsid w:val="00BF56B0"/>
    <w:rsid w:val="00BF571C"/>
    <w:rsid w:val="00BF5A86"/>
    <w:rsid w:val="00BF636C"/>
    <w:rsid w:val="00BF6973"/>
    <w:rsid w:val="00BF7475"/>
    <w:rsid w:val="00BF7724"/>
    <w:rsid w:val="00BF7D51"/>
    <w:rsid w:val="00C000FC"/>
    <w:rsid w:val="00C02016"/>
    <w:rsid w:val="00C02212"/>
    <w:rsid w:val="00C02EE2"/>
    <w:rsid w:val="00C03069"/>
    <w:rsid w:val="00C031B5"/>
    <w:rsid w:val="00C040DF"/>
    <w:rsid w:val="00C055B8"/>
    <w:rsid w:val="00C05A22"/>
    <w:rsid w:val="00C06116"/>
    <w:rsid w:val="00C0639D"/>
    <w:rsid w:val="00C06947"/>
    <w:rsid w:val="00C07690"/>
    <w:rsid w:val="00C109C0"/>
    <w:rsid w:val="00C1130B"/>
    <w:rsid w:val="00C11360"/>
    <w:rsid w:val="00C1177F"/>
    <w:rsid w:val="00C13544"/>
    <w:rsid w:val="00C1381C"/>
    <w:rsid w:val="00C1426D"/>
    <w:rsid w:val="00C14622"/>
    <w:rsid w:val="00C15960"/>
    <w:rsid w:val="00C1603E"/>
    <w:rsid w:val="00C16B0A"/>
    <w:rsid w:val="00C16B77"/>
    <w:rsid w:val="00C16E08"/>
    <w:rsid w:val="00C207AA"/>
    <w:rsid w:val="00C208D2"/>
    <w:rsid w:val="00C219B4"/>
    <w:rsid w:val="00C21C5F"/>
    <w:rsid w:val="00C22379"/>
    <w:rsid w:val="00C22570"/>
    <w:rsid w:val="00C2264C"/>
    <w:rsid w:val="00C22C43"/>
    <w:rsid w:val="00C22CA0"/>
    <w:rsid w:val="00C22F90"/>
    <w:rsid w:val="00C2367B"/>
    <w:rsid w:val="00C23A07"/>
    <w:rsid w:val="00C23E1B"/>
    <w:rsid w:val="00C24514"/>
    <w:rsid w:val="00C24565"/>
    <w:rsid w:val="00C25418"/>
    <w:rsid w:val="00C2690F"/>
    <w:rsid w:val="00C26E55"/>
    <w:rsid w:val="00C26F45"/>
    <w:rsid w:val="00C273C4"/>
    <w:rsid w:val="00C27C2C"/>
    <w:rsid w:val="00C30755"/>
    <w:rsid w:val="00C30E68"/>
    <w:rsid w:val="00C31FDA"/>
    <w:rsid w:val="00C341E7"/>
    <w:rsid w:val="00C34B8F"/>
    <w:rsid w:val="00C34C66"/>
    <w:rsid w:val="00C355DD"/>
    <w:rsid w:val="00C36499"/>
    <w:rsid w:val="00C37E71"/>
    <w:rsid w:val="00C416F6"/>
    <w:rsid w:val="00C41FC4"/>
    <w:rsid w:val="00C42544"/>
    <w:rsid w:val="00C42D02"/>
    <w:rsid w:val="00C43842"/>
    <w:rsid w:val="00C43E85"/>
    <w:rsid w:val="00C4405F"/>
    <w:rsid w:val="00C44320"/>
    <w:rsid w:val="00C443B9"/>
    <w:rsid w:val="00C44DE5"/>
    <w:rsid w:val="00C4606C"/>
    <w:rsid w:val="00C46408"/>
    <w:rsid w:val="00C4690C"/>
    <w:rsid w:val="00C46B2D"/>
    <w:rsid w:val="00C47472"/>
    <w:rsid w:val="00C475B4"/>
    <w:rsid w:val="00C47E1C"/>
    <w:rsid w:val="00C50542"/>
    <w:rsid w:val="00C5061C"/>
    <w:rsid w:val="00C50BA1"/>
    <w:rsid w:val="00C513F4"/>
    <w:rsid w:val="00C514A2"/>
    <w:rsid w:val="00C52A5C"/>
    <w:rsid w:val="00C52A84"/>
    <w:rsid w:val="00C535B8"/>
    <w:rsid w:val="00C53A88"/>
    <w:rsid w:val="00C53DAC"/>
    <w:rsid w:val="00C54DEF"/>
    <w:rsid w:val="00C554AD"/>
    <w:rsid w:val="00C55536"/>
    <w:rsid w:val="00C55FBA"/>
    <w:rsid w:val="00C5600A"/>
    <w:rsid w:val="00C56516"/>
    <w:rsid w:val="00C566FC"/>
    <w:rsid w:val="00C56BCC"/>
    <w:rsid w:val="00C56C1E"/>
    <w:rsid w:val="00C5712C"/>
    <w:rsid w:val="00C578BD"/>
    <w:rsid w:val="00C6044B"/>
    <w:rsid w:val="00C60A53"/>
    <w:rsid w:val="00C61039"/>
    <w:rsid w:val="00C61D60"/>
    <w:rsid w:val="00C6243D"/>
    <w:rsid w:val="00C62ABB"/>
    <w:rsid w:val="00C6372E"/>
    <w:rsid w:val="00C63ECB"/>
    <w:rsid w:val="00C64476"/>
    <w:rsid w:val="00C6508F"/>
    <w:rsid w:val="00C66C5A"/>
    <w:rsid w:val="00C6740F"/>
    <w:rsid w:val="00C7175F"/>
    <w:rsid w:val="00C72645"/>
    <w:rsid w:val="00C7340C"/>
    <w:rsid w:val="00C73626"/>
    <w:rsid w:val="00C74CC5"/>
    <w:rsid w:val="00C75450"/>
    <w:rsid w:val="00C75A73"/>
    <w:rsid w:val="00C75BC3"/>
    <w:rsid w:val="00C76B7F"/>
    <w:rsid w:val="00C76F30"/>
    <w:rsid w:val="00C7788A"/>
    <w:rsid w:val="00C77ED8"/>
    <w:rsid w:val="00C800F3"/>
    <w:rsid w:val="00C80AA6"/>
    <w:rsid w:val="00C80D31"/>
    <w:rsid w:val="00C80D7B"/>
    <w:rsid w:val="00C80E96"/>
    <w:rsid w:val="00C813D9"/>
    <w:rsid w:val="00C8187B"/>
    <w:rsid w:val="00C81A5C"/>
    <w:rsid w:val="00C82144"/>
    <w:rsid w:val="00C824B2"/>
    <w:rsid w:val="00C825DF"/>
    <w:rsid w:val="00C8293F"/>
    <w:rsid w:val="00C834EC"/>
    <w:rsid w:val="00C84ACB"/>
    <w:rsid w:val="00C852FC"/>
    <w:rsid w:val="00C854E1"/>
    <w:rsid w:val="00C859D3"/>
    <w:rsid w:val="00C866E7"/>
    <w:rsid w:val="00C868E7"/>
    <w:rsid w:val="00C873DC"/>
    <w:rsid w:val="00C90A48"/>
    <w:rsid w:val="00C90AA7"/>
    <w:rsid w:val="00C910D9"/>
    <w:rsid w:val="00C911D8"/>
    <w:rsid w:val="00C9145C"/>
    <w:rsid w:val="00C91BB8"/>
    <w:rsid w:val="00C91DBA"/>
    <w:rsid w:val="00C92828"/>
    <w:rsid w:val="00C93C41"/>
    <w:rsid w:val="00C93DFF"/>
    <w:rsid w:val="00C94A4D"/>
    <w:rsid w:val="00C94C23"/>
    <w:rsid w:val="00C95402"/>
    <w:rsid w:val="00C963CB"/>
    <w:rsid w:val="00C96622"/>
    <w:rsid w:val="00C96B33"/>
    <w:rsid w:val="00CA0F9F"/>
    <w:rsid w:val="00CA1948"/>
    <w:rsid w:val="00CA30CB"/>
    <w:rsid w:val="00CA36B7"/>
    <w:rsid w:val="00CA4E19"/>
    <w:rsid w:val="00CA5159"/>
    <w:rsid w:val="00CA5C35"/>
    <w:rsid w:val="00CA5EE4"/>
    <w:rsid w:val="00CA62BD"/>
    <w:rsid w:val="00CA67FD"/>
    <w:rsid w:val="00CA7061"/>
    <w:rsid w:val="00CB03E6"/>
    <w:rsid w:val="00CB088B"/>
    <w:rsid w:val="00CB0DE8"/>
    <w:rsid w:val="00CB1558"/>
    <w:rsid w:val="00CB16BF"/>
    <w:rsid w:val="00CB1DF7"/>
    <w:rsid w:val="00CB2034"/>
    <w:rsid w:val="00CB2829"/>
    <w:rsid w:val="00CB3A28"/>
    <w:rsid w:val="00CB4A9D"/>
    <w:rsid w:val="00CB5A43"/>
    <w:rsid w:val="00CB5AEB"/>
    <w:rsid w:val="00CB73E6"/>
    <w:rsid w:val="00CB7F37"/>
    <w:rsid w:val="00CC0976"/>
    <w:rsid w:val="00CC1F4B"/>
    <w:rsid w:val="00CC2C3E"/>
    <w:rsid w:val="00CC2DD3"/>
    <w:rsid w:val="00CC2E7F"/>
    <w:rsid w:val="00CC3DE2"/>
    <w:rsid w:val="00CC50F0"/>
    <w:rsid w:val="00CC640B"/>
    <w:rsid w:val="00CC721A"/>
    <w:rsid w:val="00CC78E4"/>
    <w:rsid w:val="00CD00C7"/>
    <w:rsid w:val="00CD010F"/>
    <w:rsid w:val="00CD153E"/>
    <w:rsid w:val="00CD18E4"/>
    <w:rsid w:val="00CD1B52"/>
    <w:rsid w:val="00CD3934"/>
    <w:rsid w:val="00CD4894"/>
    <w:rsid w:val="00CD4B50"/>
    <w:rsid w:val="00CD5DBD"/>
    <w:rsid w:val="00CD6050"/>
    <w:rsid w:val="00CE04CA"/>
    <w:rsid w:val="00CE07A3"/>
    <w:rsid w:val="00CE11C5"/>
    <w:rsid w:val="00CE2305"/>
    <w:rsid w:val="00CE25BC"/>
    <w:rsid w:val="00CE2D69"/>
    <w:rsid w:val="00CE30ED"/>
    <w:rsid w:val="00CE361E"/>
    <w:rsid w:val="00CE3E7B"/>
    <w:rsid w:val="00CE4C32"/>
    <w:rsid w:val="00CE522C"/>
    <w:rsid w:val="00CE5578"/>
    <w:rsid w:val="00CE58F9"/>
    <w:rsid w:val="00CE6677"/>
    <w:rsid w:val="00CE685B"/>
    <w:rsid w:val="00CE69C5"/>
    <w:rsid w:val="00CE79AD"/>
    <w:rsid w:val="00CF086E"/>
    <w:rsid w:val="00CF10A6"/>
    <w:rsid w:val="00CF15FF"/>
    <w:rsid w:val="00CF1B43"/>
    <w:rsid w:val="00CF1F8D"/>
    <w:rsid w:val="00CF289B"/>
    <w:rsid w:val="00CF28A9"/>
    <w:rsid w:val="00CF29BE"/>
    <w:rsid w:val="00CF2F63"/>
    <w:rsid w:val="00CF33A8"/>
    <w:rsid w:val="00CF39E3"/>
    <w:rsid w:val="00CF3C60"/>
    <w:rsid w:val="00CF4235"/>
    <w:rsid w:val="00CF4886"/>
    <w:rsid w:val="00CF4EE4"/>
    <w:rsid w:val="00CF4F73"/>
    <w:rsid w:val="00CF5551"/>
    <w:rsid w:val="00CF5A77"/>
    <w:rsid w:val="00CF6ACF"/>
    <w:rsid w:val="00CF7A03"/>
    <w:rsid w:val="00D012C9"/>
    <w:rsid w:val="00D02233"/>
    <w:rsid w:val="00D0228E"/>
    <w:rsid w:val="00D02A65"/>
    <w:rsid w:val="00D038C5"/>
    <w:rsid w:val="00D038DF"/>
    <w:rsid w:val="00D0399A"/>
    <w:rsid w:val="00D04579"/>
    <w:rsid w:val="00D0462C"/>
    <w:rsid w:val="00D050FD"/>
    <w:rsid w:val="00D0571A"/>
    <w:rsid w:val="00D061FB"/>
    <w:rsid w:val="00D06212"/>
    <w:rsid w:val="00D10BAD"/>
    <w:rsid w:val="00D1123E"/>
    <w:rsid w:val="00D117BB"/>
    <w:rsid w:val="00D11B01"/>
    <w:rsid w:val="00D125B6"/>
    <w:rsid w:val="00D1265F"/>
    <w:rsid w:val="00D12AD6"/>
    <w:rsid w:val="00D12B02"/>
    <w:rsid w:val="00D13972"/>
    <w:rsid w:val="00D14824"/>
    <w:rsid w:val="00D14DDA"/>
    <w:rsid w:val="00D14E2F"/>
    <w:rsid w:val="00D160E7"/>
    <w:rsid w:val="00D16F51"/>
    <w:rsid w:val="00D17A12"/>
    <w:rsid w:val="00D2148F"/>
    <w:rsid w:val="00D217D5"/>
    <w:rsid w:val="00D21930"/>
    <w:rsid w:val="00D21A17"/>
    <w:rsid w:val="00D21AE2"/>
    <w:rsid w:val="00D228EC"/>
    <w:rsid w:val="00D238F4"/>
    <w:rsid w:val="00D241F3"/>
    <w:rsid w:val="00D24522"/>
    <w:rsid w:val="00D247B5"/>
    <w:rsid w:val="00D254AD"/>
    <w:rsid w:val="00D257A6"/>
    <w:rsid w:val="00D275CB"/>
    <w:rsid w:val="00D275D4"/>
    <w:rsid w:val="00D27647"/>
    <w:rsid w:val="00D27C68"/>
    <w:rsid w:val="00D27EA6"/>
    <w:rsid w:val="00D30BB7"/>
    <w:rsid w:val="00D3200E"/>
    <w:rsid w:val="00D3289D"/>
    <w:rsid w:val="00D32F06"/>
    <w:rsid w:val="00D3386A"/>
    <w:rsid w:val="00D341B6"/>
    <w:rsid w:val="00D3488A"/>
    <w:rsid w:val="00D34E22"/>
    <w:rsid w:val="00D34EB4"/>
    <w:rsid w:val="00D3522B"/>
    <w:rsid w:val="00D358CF"/>
    <w:rsid w:val="00D36029"/>
    <w:rsid w:val="00D361F4"/>
    <w:rsid w:val="00D363E6"/>
    <w:rsid w:val="00D370DF"/>
    <w:rsid w:val="00D376E2"/>
    <w:rsid w:val="00D40858"/>
    <w:rsid w:val="00D41113"/>
    <w:rsid w:val="00D41569"/>
    <w:rsid w:val="00D4270D"/>
    <w:rsid w:val="00D44613"/>
    <w:rsid w:val="00D4599E"/>
    <w:rsid w:val="00D4617C"/>
    <w:rsid w:val="00D47729"/>
    <w:rsid w:val="00D49F01"/>
    <w:rsid w:val="00D503DF"/>
    <w:rsid w:val="00D50429"/>
    <w:rsid w:val="00D509DB"/>
    <w:rsid w:val="00D50ECA"/>
    <w:rsid w:val="00D50FBA"/>
    <w:rsid w:val="00D51B3F"/>
    <w:rsid w:val="00D52173"/>
    <w:rsid w:val="00D5294C"/>
    <w:rsid w:val="00D53CDB"/>
    <w:rsid w:val="00D54F77"/>
    <w:rsid w:val="00D55462"/>
    <w:rsid w:val="00D55988"/>
    <w:rsid w:val="00D55B46"/>
    <w:rsid w:val="00D56A09"/>
    <w:rsid w:val="00D56C3D"/>
    <w:rsid w:val="00D5743D"/>
    <w:rsid w:val="00D60939"/>
    <w:rsid w:val="00D60C6B"/>
    <w:rsid w:val="00D617B3"/>
    <w:rsid w:val="00D62FBB"/>
    <w:rsid w:val="00D63851"/>
    <w:rsid w:val="00D63E3E"/>
    <w:rsid w:val="00D654D7"/>
    <w:rsid w:val="00D6632E"/>
    <w:rsid w:val="00D67BE7"/>
    <w:rsid w:val="00D702AC"/>
    <w:rsid w:val="00D7133D"/>
    <w:rsid w:val="00D71B48"/>
    <w:rsid w:val="00D726FD"/>
    <w:rsid w:val="00D73C4C"/>
    <w:rsid w:val="00D74F07"/>
    <w:rsid w:val="00D7553A"/>
    <w:rsid w:val="00D75567"/>
    <w:rsid w:val="00D75B14"/>
    <w:rsid w:val="00D76972"/>
    <w:rsid w:val="00D76D00"/>
    <w:rsid w:val="00D777E0"/>
    <w:rsid w:val="00D7791F"/>
    <w:rsid w:val="00D77A20"/>
    <w:rsid w:val="00D77A5B"/>
    <w:rsid w:val="00D77FD3"/>
    <w:rsid w:val="00D80765"/>
    <w:rsid w:val="00D82537"/>
    <w:rsid w:val="00D82AEB"/>
    <w:rsid w:val="00D82BD2"/>
    <w:rsid w:val="00D82CBC"/>
    <w:rsid w:val="00D830E4"/>
    <w:rsid w:val="00D83548"/>
    <w:rsid w:val="00D8374E"/>
    <w:rsid w:val="00D85FAF"/>
    <w:rsid w:val="00D867ED"/>
    <w:rsid w:val="00D86F94"/>
    <w:rsid w:val="00D8709B"/>
    <w:rsid w:val="00D87679"/>
    <w:rsid w:val="00D87F93"/>
    <w:rsid w:val="00D909DF"/>
    <w:rsid w:val="00D90CDA"/>
    <w:rsid w:val="00D92545"/>
    <w:rsid w:val="00D92709"/>
    <w:rsid w:val="00D94268"/>
    <w:rsid w:val="00D947B9"/>
    <w:rsid w:val="00D94AC2"/>
    <w:rsid w:val="00D957DD"/>
    <w:rsid w:val="00D95D18"/>
    <w:rsid w:val="00D96246"/>
    <w:rsid w:val="00D97947"/>
    <w:rsid w:val="00DA009A"/>
    <w:rsid w:val="00DA0698"/>
    <w:rsid w:val="00DA2BAF"/>
    <w:rsid w:val="00DA4377"/>
    <w:rsid w:val="00DA45ED"/>
    <w:rsid w:val="00DA467B"/>
    <w:rsid w:val="00DA4BAF"/>
    <w:rsid w:val="00DA513F"/>
    <w:rsid w:val="00DA7886"/>
    <w:rsid w:val="00DA7EB3"/>
    <w:rsid w:val="00DB01B0"/>
    <w:rsid w:val="00DB0BC1"/>
    <w:rsid w:val="00DB14A4"/>
    <w:rsid w:val="00DB1FC3"/>
    <w:rsid w:val="00DB2776"/>
    <w:rsid w:val="00DB3C81"/>
    <w:rsid w:val="00DB423F"/>
    <w:rsid w:val="00DB451D"/>
    <w:rsid w:val="00DB5585"/>
    <w:rsid w:val="00DB5BD7"/>
    <w:rsid w:val="00DB657F"/>
    <w:rsid w:val="00DB7026"/>
    <w:rsid w:val="00DB74E6"/>
    <w:rsid w:val="00DB7CBD"/>
    <w:rsid w:val="00DC00DB"/>
    <w:rsid w:val="00DC128A"/>
    <w:rsid w:val="00DC1998"/>
    <w:rsid w:val="00DC1B2C"/>
    <w:rsid w:val="00DC21AD"/>
    <w:rsid w:val="00DC233B"/>
    <w:rsid w:val="00DC2770"/>
    <w:rsid w:val="00DC2C2E"/>
    <w:rsid w:val="00DC30CF"/>
    <w:rsid w:val="00DC3A57"/>
    <w:rsid w:val="00DC4B99"/>
    <w:rsid w:val="00DC4CE0"/>
    <w:rsid w:val="00DC4E6F"/>
    <w:rsid w:val="00DC524C"/>
    <w:rsid w:val="00DC5670"/>
    <w:rsid w:val="00DC61A9"/>
    <w:rsid w:val="00DC649F"/>
    <w:rsid w:val="00DC769D"/>
    <w:rsid w:val="00DD2ECF"/>
    <w:rsid w:val="00DD3AD3"/>
    <w:rsid w:val="00DD47DA"/>
    <w:rsid w:val="00DD545E"/>
    <w:rsid w:val="00DD5ADE"/>
    <w:rsid w:val="00DD6259"/>
    <w:rsid w:val="00DD7E32"/>
    <w:rsid w:val="00DE0B35"/>
    <w:rsid w:val="00DE1C82"/>
    <w:rsid w:val="00DE3141"/>
    <w:rsid w:val="00DE504B"/>
    <w:rsid w:val="00DE5302"/>
    <w:rsid w:val="00DE575C"/>
    <w:rsid w:val="00DE5CB5"/>
    <w:rsid w:val="00DE695A"/>
    <w:rsid w:val="00DE6D84"/>
    <w:rsid w:val="00DE6E2B"/>
    <w:rsid w:val="00DE7595"/>
    <w:rsid w:val="00DE79D8"/>
    <w:rsid w:val="00DF00A8"/>
    <w:rsid w:val="00DF0D67"/>
    <w:rsid w:val="00DF193E"/>
    <w:rsid w:val="00DF1AB0"/>
    <w:rsid w:val="00DF25A5"/>
    <w:rsid w:val="00DF2F9C"/>
    <w:rsid w:val="00DF6C5A"/>
    <w:rsid w:val="00DF70E5"/>
    <w:rsid w:val="00DF73F7"/>
    <w:rsid w:val="00E00956"/>
    <w:rsid w:val="00E00FC6"/>
    <w:rsid w:val="00E026A4"/>
    <w:rsid w:val="00E03208"/>
    <w:rsid w:val="00E040C9"/>
    <w:rsid w:val="00E057F7"/>
    <w:rsid w:val="00E05905"/>
    <w:rsid w:val="00E05E7F"/>
    <w:rsid w:val="00E06CFE"/>
    <w:rsid w:val="00E06EFD"/>
    <w:rsid w:val="00E120A2"/>
    <w:rsid w:val="00E12480"/>
    <w:rsid w:val="00E1248D"/>
    <w:rsid w:val="00E128C5"/>
    <w:rsid w:val="00E14AA5"/>
    <w:rsid w:val="00E151E5"/>
    <w:rsid w:val="00E15861"/>
    <w:rsid w:val="00E17D74"/>
    <w:rsid w:val="00E20094"/>
    <w:rsid w:val="00E20270"/>
    <w:rsid w:val="00E20365"/>
    <w:rsid w:val="00E20D2C"/>
    <w:rsid w:val="00E2148B"/>
    <w:rsid w:val="00E217CB"/>
    <w:rsid w:val="00E2216C"/>
    <w:rsid w:val="00E22408"/>
    <w:rsid w:val="00E229B2"/>
    <w:rsid w:val="00E22F0F"/>
    <w:rsid w:val="00E23446"/>
    <w:rsid w:val="00E23BB6"/>
    <w:rsid w:val="00E2402E"/>
    <w:rsid w:val="00E244DA"/>
    <w:rsid w:val="00E25385"/>
    <w:rsid w:val="00E26BDD"/>
    <w:rsid w:val="00E26D26"/>
    <w:rsid w:val="00E3021B"/>
    <w:rsid w:val="00E302E3"/>
    <w:rsid w:val="00E306EC"/>
    <w:rsid w:val="00E30845"/>
    <w:rsid w:val="00E32319"/>
    <w:rsid w:val="00E331AF"/>
    <w:rsid w:val="00E345D5"/>
    <w:rsid w:val="00E35C3E"/>
    <w:rsid w:val="00E361DA"/>
    <w:rsid w:val="00E3637B"/>
    <w:rsid w:val="00E36B1D"/>
    <w:rsid w:val="00E3788F"/>
    <w:rsid w:val="00E379D3"/>
    <w:rsid w:val="00E40697"/>
    <w:rsid w:val="00E417A1"/>
    <w:rsid w:val="00E41864"/>
    <w:rsid w:val="00E41951"/>
    <w:rsid w:val="00E41D09"/>
    <w:rsid w:val="00E41FAC"/>
    <w:rsid w:val="00E42649"/>
    <w:rsid w:val="00E43A08"/>
    <w:rsid w:val="00E44610"/>
    <w:rsid w:val="00E44D3B"/>
    <w:rsid w:val="00E460FF"/>
    <w:rsid w:val="00E463C1"/>
    <w:rsid w:val="00E46B45"/>
    <w:rsid w:val="00E470E2"/>
    <w:rsid w:val="00E47C14"/>
    <w:rsid w:val="00E47F05"/>
    <w:rsid w:val="00E50022"/>
    <w:rsid w:val="00E50368"/>
    <w:rsid w:val="00E50DC5"/>
    <w:rsid w:val="00E510A1"/>
    <w:rsid w:val="00E512DB"/>
    <w:rsid w:val="00E51B51"/>
    <w:rsid w:val="00E5240E"/>
    <w:rsid w:val="00E54038"/>
    <w:rsid w:val="00E5403A"/>
    <w:rsid w:val="00E554DE"/>
    <w:rsid w:val="00E55BC4"/>
    <w:rsid w:val="00E561B9"/>
    <w:rsid w:val="00E5621E"/>
    <w:rsid w:val="00E564D9"/>
    <w:rsid w:val="00E5689C"/>
    <w:rsid w:val="00E568DE"/>
    <w:rsid w:val="00E56AC7"/>
    <w:rsid w:val="00E56B84"/>
    <w:rsid w:val="00E56D6E"/>
    <w:rsid w:val="00E6089B"/>
    <w:rsid w:val="00E62E36"/>
    <w:rsid w:val="00E63C24"/>
    <w:rsid w:val="00E703F7"/>
    <w:rsid w:val="00E7091E"/>
    <w:rsid w:val="00E70B64"/>
    <w:rsid w:val="00E7136C"/>
    <w:rsid w:val="00E71542"/>
    <w:rsid w:val="00E72BBE"/>
    <w:rsid w:val="00E73240"/>
    <w:rsid w:val="00E73AFE"/>
    <w:rsid w:val="00E745C3"/>
    <w:rsid w:val="00E74EE7"/>
    <w:rsid w:val="00E75347"/>
    <w:rsid w:val="00E759DF"/>
    <w:rsid w:val="00E7750D"/>
    <w:rsid w:val="00E77811"/>
    <w:rsid w:val="00E80CB3"/>
    <w:rsid w:val="00E80DA9"/>
    <w:rsid w:val="00E81768"/>
    <w:rsid w:val="00E8247B"/>
    <w:rsid w:val="00E84806"/>
    <w:rsid w:val="00E85717"/>
    <w:rsid w:val="00E8635F"/>
    <w:rsid w:val="00E86BD8"/>
    <w:rsid w:val="00E874DB"/>
    <w:rsid w:val="00E87658"/>
    <w:rsid w:val="00E902B5"/>
    <w:rsid w:val="00E91517"/>
    <w:rsid w:val="00E91E65"/>
    <w:rsid w:val="00E923B4"/>
    <w:rsid w:val="00E931CB"/>
    <w:rsid w:val="00E9328C"/>
    <w:rsid w:val="00E941AD"/>
    <w:rsid w:val="00E94769"/>
    <w:rsid w:val="00E95C2A"/>
    <w:rsid w:val="00E96669"/>
    <w:rsid w:val="00E9666E"/>
    <w:rsid w:val="00E96E71"/>
    <w:rsid w:val="00E977BA"/>
    <w:rsid w:val="00E97B70"/>
    <w:rsid w:val="00EA113C"/>
    <w:rsid w:val="00EA1225"/>
    <w:rsid w:val="00EA19C4"/>
    <w:rsid w:val="00EA1D41"/>
    <w:rsid w:val="00EA20E8"/>
    <w:rsid w:val="00EA33A9"/>
    <w:rsid w:val="00EA3D87"/>
    <w:rsid w:val="00EA50D0"/>
    <w:rsid w:val="00EA5440"/>
    <w:rsid w:val="00EA572F"/>
    <w:rsid w:val="00EA6807"/>
    <w:rsid w:val="00EA6B84"/>
    <w:rsid w:val="00EA6FF9"/>
    <w:rsid w:val="00EA7933"/>
    <w:rsid w:val="00EA7FB3"/>
    <w:rsid w:val="00EB0107"/>
    <w:rsid w:val="00EB02AF"/>
    <w:rsid w:val="00EB230B"/>
    <w:rsid w:val="00EB331C"/>
    <w:rsid w:val="00EB363E"/>
    <w:rsid w:val="00EB452C"/>
    <w:rsid w:val="00EB521A"/>
    <w:rsid w:val="00EB6A3C"/>
    <w:rsid w:val="00EB6E96"/>
    <w:rsid w:val="00EB79F0"/>
    <w:rsid w:val="00EC0A3A"/>
    <w:rsid w:val="00EC0BA3"/>
    <w:rsid w:val="00EC1A71"/>
    <w:rsid w:val="00EC201F"/>
    <w:rsid w:val="00EC33F3"/>
    <w:rsid w:val="00EC3496"/>
    <w:rsid w:val="00EC35D8"/>
    <w:rsid w:val="00EC3797"/>
    <w:rsid w:val="00EC4050"/>
    <w:rsid w:val="00EC4D2E"/>
    <w:rsid w:val="00EC4F16"/>
    <w:rsid w:val="00EC4F81"/>
    <w:rsid w:val="00EC524A"/>
    <w:rsid w:val="00EC54F8"/>
    <w:rsid w:val="00EC5FDE"/>
    <w:rsid w:val="00EC642E"/>
    <w:rsid w:val="00ED15CD"/>
    <w:rsid w:val="00ED1F57"/>
    <w:rsid w:val="00ED1FEA"/>
    <w:rsid w:val="00ED2C9D"/>
    <w:rsid w:val="00ED2CFA"/>
    <w:rsid w:val="00ED3B16"/>
    <w:rsid w:val="00ED4087"/>
    <w:rsid w:val="00ED4A9B"/>
    <w:rsid w:val="00ED4DBB"/>
    <w:rsid w:val="00ED5064"/>
    <w:rsid w:val="00ED5A3E"/>
    <w:rsid w:val="00ED67AE"/>
    <w:rsid w:val="00ED6A88"/>
    <w:rsid w:val="00ED7177"/>
    <w:rsid w:val="00ED73AB"/>
    <w:rsid w:val="00ED7982"/>
    <w:rsid w:val="00ED7CAA"/>
    <w:rsid w:val="00EE14E5"/>
    <w:rsid w:val="00EE197E"/>
    <w:rsid w:val="00EE2811"/>
    <w:rsid w:val="00EE361A"/>
    <w:rsid w:val="00EE49DE"/>
    <w:rsid w:val="00EE4B39"/>
    <w:rsid w:val="00EE4EB4"/>
    <w:rsid w:val="00EE5B34"/>
    <w:rsid w:val="00EE5B42"/>
    <w:rsid w:val="00EE7E89"/>
    <w:rsid w:val="00EF01A5"/>
    <w:rsid w:val="00EF037A"/>
    <w:rsid w:val="00EF0CCD"/>
    <w:rsid w:val="00EF0D37"/>
    <w:rsid w:val="00EF1BB4"/>
    <w:rsid w:val="00EF2584"/>
    <w:rsid w:val="00EF49E7"/>
    <w:rsid w:val="00EF5557"/>
    <w:rsid w:val="00EF599E"/>
    <w:rsid w:val="00EF6EE8"/>
    <w:rsid w:val="00EF75DE"/>
    <w:rsid w:val="00EF76AA"/>
    <w:rsid w:val="00F002F6"/>
    <w:rsid w:val="00F00CBD"/>
    <w:rsid w:val="00F026F3"/>
    <w:rsid w:val="00F02A99"/>
    <w:rsid w:val="00F02C18"/>
    <w:rsid w:val="00F02DA6"/>
    <w:rsid w:val="00F02E7D"/>
    <w:rsid w:val="00F03043"/>
    <w:rsid w:val="00F04312"/>
    <w:rsid w:val="00F04697"/>
    <w:rsid w:val="00F059E3"/>
    <w:rsid w:val="00F05A45"/>
    <w:rsid w:val="00F0789F"/>
    <w:rsid w:val="00F07972"/>
    <w:rsid w:val="00F1085A"/>
    <w:rsid w:val="00F11117"/>
    <w:rsid w:val="00F11166"/>
    <w:rsid w:val="00F11556"/>
    <w:rsid w:val="00F119F2"/>
    <w:rsid w:val="00F12536"/>
    <w:rsid w:val="00F12681"/>
    <w:rsid w:val="00F12A11"/>
    <w:rsid w:val="00F14002"/>
    <w:rsid w:val="00F141BB"/>
    <w:rsid w:val="00F1466F"/>
    <w:rsid w:val="00F16D72"/>
    <w:rsid w:val="00F16E9F"/>
    <w:rsid w:val="00F1758D"/>
    <w:rsid w:val="00F17626"/>
    <w:rsid w:val="00F205C8"/>
    <w:rsid w:val="00F207BE"/>
    <w:rsid w:val="00F21193"/>
    <w:rsid w:val="00F2139F"/>
    <w:rsid w:val="00F21C41"/>
    <w:rsid w:val="00F22934"/>
    <w:rsid w:val="00F230D9"/>
    <w:rsid w:val="00F23195"/>
    <w:rsid w:val="00F24366"/>
    <w:rsid w:val="00F25858"/>
    <w:rsid w:val="00F26076"/>
    <w:rsid w:val="00F26B71"/>
    <w:rsid w:val="00F30446"/>
    <w:rsid w:val="00F319F3"/>
    <w:rsid w:val="00F31DA3"/>
    <w:rsid w:val="00F32C7B"/>
    <w:rsid w:val="00F3318A"/>
    <w:rsid w:val="00F33A63"/>
    <w:rsid w:val="00F35DDD"/>
    <w:rsid w:val="00F374BC"/>
    <w:rsid w:val="00F41413"/>
    <w:rsid w:val="00F421DE"/>
    <w:rsid w:val="00F4234E"/>
    <w:rsid w:val="00F43850"/>
    <w:rsid w:val="00F44406"/>
    <w:rsid w:val="00F4510F"/>
    <w:rsid w:val="00F459D5"/>
    <w:rsid w:val="00F45D81"/>
    <w:rsid w:val="00F46028"/>
    <w:rsid w:val="00F46C3D"/>
    <w:rsid w:val="00F4744C"/>
    <w:rsid w:val="00F50DAA"/>
    <w:rsid w:val="00F5165C"/>
    <w:rsid w:val="00F517C1"/>
    <w:rsid w:val="00F5217C"/>
    <w:rsid w:val="00F52F18"/>
    <w:rsid w:val="00F54D00"/>
    <w:rsid w:val="00F553BD"/>
    <w:rsid w:val="00F556CD"/>
    <w:rsid w:val="00F55915"/>
    <w:rsid w:val="00F55988"/>
    <w:rsid w:val="00F55B18"/>
    <w:rsid w:val="00F574E9"/>
    <w:rsid w:val="00F57711"/>
    <w:rsid w:val="00F60F67"/>
    <w:rsid w:val="00F61043"/>
    <w:rsid w:val="00F619AA"/>
    <w:rsid w:val="00F628D5"/>
    <w:rsid w:val="00F62A40"/>
    <w:rsid w:val="00F644C8"/>
    <w:rsid w:val="00F6500E"/>
    <w:rsid w:val="00F67968"/>
    <w:rsid w:val="00F67F40"/>
    <w:rsid w:val="00F70183"/>
    <w:rsid w:val="00F7069F"/>
    <w:rsid w:val="00F71EE1"/>
    <w:rsid w:val="00F72081"/>
    <w:rsid w:val="00F73BF3"/>
    <w:rsid w:val="00F74FA2"/>
    <w:rsid w:val="00F75BEF"/>
    <w:rsid w:val="00F76618"/>
    <w:rsid w:val="00F769BB"/>
    <w:rsid w:val="00F76B72"/>
    <w:rsid w:val="00F76F48"/>
    <w:rsid w:val="00F76F6D"/>
    <w:rsid w:val="00F80E16"/>
    <w:rsid w:val="00F827B0"/>
    <w:rsid w:val="00F83066"/>
    <w:rsid w:val="00F84031"/>
    <w:rsid w:val="00F8441C"/>
    <w:rsid w:val="00F850C4"/>
    <w:rsid w:val="00F854BE"/>
    <w:rsid w:val="00F86A77"/>
    <w:rsid w:val="00F86FD2"/>
    <w:rsid w:val="00F874B0"/>
    <w:rsid w:val="00F87917"/>
    <w:rsid w:val="00F87C51"/>
    <w:rsid w:val="00F8B1D1"/>
    <w:rsid w:val="00F9081A"/>
    <w:rsid w:val="00F90C3F"/>
    <w:rsid w:val="00F9191A"/>
    <w:rsid w:val="00F925CA"/>
    <w:rsid w:val="00F93851"/>
    <w:rsid w:val="00F944B5"/>
    <w:rsid w:val="00F95312"/>
    <w:rsid w:val="00F971D2"/>
    <w:rsid w:val="00F97334"/>
    <w:rsid w:val="00F973F2"/>
    <w:rsid w:val="00F97907"/>
    <w:rsid w:val="00FA0245"/>
    <w:rsid w:val="00FA119F"/>
    <w:rsid w:val="00FA12F6"/>
    <w:rsid w:val="00FA15F8"/>
    <w:rsid w:val="00FA2015"/>
    <w:rsid w:val="00FA209A"/>
    <w:rsid w:val="00FA21C7"/>
    <w:rsid w:val="00FA2B1A"/>
    <w:rsid w:val="00FA333D"/>
    <w:rsid w:val="00FA3EFA"/>
    <w:rsid w:val="00FA4E94"/>
    <w:rsid w:val="00FA50D7"/>
    <w:rsid w:val="00FA5E42"/>
    <w:rsid w:val="00FA63BA"/>
    <w:rsid w:val="00FA69DF"/>
    <w:rsid w:val="00FA763D"/>
    <w:rsid w:val="00FA7F51"/>
    <w:rsid w:val="00FB00DF"/>
    <w:rsid w:val="00FB02DD"/>
    <w:rsid w:val="00FB05E1"/>
    <w:rsid w:val="00FB0770"/>
    <w:rsid w:val="00FB0AA5"/>
    <w:rsid w:val="00FB25DA"/>
    <w:rsid w:val="00FB2E01"/>
    <w:rsid w:val="00FB3B93"/>
    <w:rsid w:val="00FB3E24"/>
    <w:rsid w:val="00FB4BAF"/>
    <w:rsid w:val="00FB4F10"/>
    <w:rsid w:val="00FB6BEF"/>
    <w:rsid w:val="00FB6C52"/>
    <w:rsid w:val="00FB72AA"/>
    <w:rsid w:val="00FB758B"/>
    <w:rsid w:val="00FB7C88"/>
    <w:rsid w:val="00FBC305"/>
    <w:rsid w:val="00FC058B"/>
    <w:rsid w:val="00FC0870"/>
    <w:rsid w:val="00FC17F8"/>
    <w:rsid w:val="00FC1F5C"/>
    <w:rsid w:val="00FC2DEC"/>
    <w:rsid w:val="00FC3B6C"/>
    <w:rsid w:val="00FC506A"/>
    <w:rsid w:val="00FC7156"/>
    <w:rsid w:val="00FD0465"/>
    <w:rsid w:val="00FD0D40"/>
    <w:rsid w:val="00FD1BAE"/>
    <w:rsid w:val="00FD2112"/>
    <w:rsid w:val="00FD255B"/>
    <w:rsid w:val="00FD2A5D"/>
    <w:rsid w:val="00FD2FBF"/>
    <w:rsid w:val="00FD3B80"/>
    <w:rsid w:val="00FD4213"/>
    <w:rsid w:val="00FD4D03"/>
    <w:rsid w:val="00FD5E6A"/>
    <w:rsid w:val="00FD60F1"/>
    <w:rsid w:val="00FD60FA"/>
    <w:rsid w:val="00FD76A8"/>
    <w:rsid w:val="00FE01EA"/>
    <w:rsid w:val="00FE2242"/>
    <w:rsid w:val="00FE2557"/>
    <w:rsid w:val="00FE31D9"/>
    <w:rsid w:val="00FE411B"/>
    <w:rsid w:val="00FE48E1"/>
    <w:rsid w:val="00FE6875"/>
    <w:rsid w:val="00FE68FA"/>
    <w:rsid w:val="00FE7739"/>
    <w:rsid w:val="00FE7B48"/>
    <w:rsid w:val="00FE7B81"/>
    <w:rsid w:val="00FE7DE4"/>
    <w:rsid w:val="00FF1206"/>
    <w:rsid w:val="00FF1306"/>
    <w:rsid w:val="00FF14E2"/>
    <w:rsid w:val="00FF1A7D"/>
    <w:rsid w:val="00FF3595"/>
    <w:rsid w:val="00FF3ECF"/>
    <w:rsid w:val="00FF44CE"/>
    <w:rsid w:val="00FF482B"/>
    <w:rsid w:val="00FF586F"/>
    <w:rsid w:val="00FF58A1"/>
    <w:rsid w:val="00FF749A"/>
    <w:rsid w:val="00FF7F44"/>
    <w:rsid w:val="01046CF5"/>
    <w:rsid w:val="011DA929"/>
    <w:rsid w:val="012AAD8F"/>
    <w:rsid w:val="012BC9A4"/>
    <w:rsid w:val="012C9772"/>
    <w:rsid w:val="012DC429"/>
    <w:rsid w:val="0148184A"/>
    <w:rsid w:val="014DD88F"/>
    <w:rsid w:val="014FA192"/>
    <w:rsid w:val="0157BABE"/>
    <w:rsid w:val="0160E83F"/>
    <w:rsid w:val="016BDD98"/>
    <w:rsid w:val="016C9861"/>
    <w:rsid w:val="016D8959"/>
    <w:rsid w:val="01737652"/>
    <w:rsid w:val="01922129"/>
    <w:rsid w:val="01A29029"/>
    <w:rsid w:val="01B1F221"/>
    <w:rsid w:val="01BD7453"/>
    <w:rsid w:val="01C01075"/>
    <w:rsid w:val="01D959D2"/>
    <w:rsid w:val="01DDF0D6"/>
    <w:rsid w:val="01EB6428"/>
    <w:rsid w:val="01F57EDB"/>
    <w:rsid w:val="020010D6"/>
    <w:rsid w:val="02017AE8"/>
    <w:rsid w:val="020716DD"/>
    <w:rsid w:val="020B1332"/>
    <w:rsid w:val="021657CF"/>
    <w:rsid w:val="0238524F"/>
    <w:rsid w:val="024BBF30"/>
    <w:rsid w:val="024C4F98"/>
    <w:rsid w:val="0250D579"/>
    <w:rsid w:val="025D3060"/>
    <w:rsid w:val="025E1149"/>
    <w:rsid w:val="026137B9"/>
    <w:rsid w:val="027B71D8"/>
    <w:rsid w:val="02948232"/>
    <w:rsid w:val="029C41CD"/>
    <w:rsid w:val="02B5C03D"/>
    <w:rsid w:val="02C60093"/>
    <w:rsid w:val="02D016B1"/>
    <w:rsid w:val="02E5956E"/>
    <w:rsid w:val="02E6C0F2"/>
    <w:rsid w:val="02ED08FF"/>
    <w:rsid w:val="02EED126"/>
    <w:rsid w:val="0302120C"/>
    <w:rsid w:val="0302C876"/>
    <w:rsid w:val="03080BE8"/>
    <w:rsid w:val="03160293"/>
    <w:rsid w:val="03237A7A"/>
    <w:rsid w:val="0323AB3D"/>
    <w:rsid w:val="032CAEA7"/>
    <w:rsid w:val="032E6079"/>
    <w:rsid w:val="033103D5"/>
    <w:rsid w:val="0335E377"/>
    <w:rsid w:val="0342E98F"/>
    <w:rsid w:val="03481FAE"/>
    <w:rsid w:val="034F6D66"/>
    <w:rsid w:val="0350F353"/>
    <w:rsid w:val="035AC967"/>
    <w:rsid w:val="037677BC"/>
    <w:rsid w:val="037AEF85"/>
    <w:rsid w:val="037E544F"/>
    <w:rsid w:val="037E9A5A"/>
    <w:rsid w:val="039A34B5"/>
    <w:rsid w:val="039BD0B4"/>
    <w:rsid w:val="03A270CF"/>
    <w:rsid w:val="03A35E82"/>
    <w:rsid w:val="03ABA9C2"/>
    <w:rsid w:val="03AC0CF9"/>
    <w:rsid w:val="03AEDFCE"/>
    <w:rsid w:val="03B1D1E3"/>
    <w:rsid w:val="03BF5BEF"/>
    <w:rsid w:val="03C08249"/>
    <w:rsid w:val="03C67399"/>
    <w:rsid w:val="03CAFC88"/>
    <w:rsid w:val="03CCD60A"/>
    <w:rsid w:val="03CED2EF"/>
    <w:rsid w:val="03DEA5D4"/>
    <w:rsid w:val="03EA5EFC"/>
    <w:rsid w:val="03ED8795"/>
    <w:rsid w:val="03F117E3"/>
    <w:rsid w:val="03F7EE77"/>
    <w:rsid w:val="03F88D2E"/>
    <w:rsid w:val="04072D08"/>
    <w:rsid w:val="0408BD20"/>
    <w:rsid w:val="0415221F"/>
    <w:rsid w:val="041CA66B"/>
    <w:rsid w:val="04351749"/>
    <w:rsid w:val="0437F4F7"/>
    <w:rsid w:val="043DD8C2"/>
    <w:rsid w:val="0448EB47"/>
    <w:rsid w:val="0450A684"/>
    <w:rsid w:val="04523C96"/>
    <w:rsid w:val="04580EF0"/>
    <w:rsid w:val="046588AD"/>
    <w:rsid w:val="046A9DDA"/>
    <w:rsid w:val="046ADCBF"/>
    <w:rsid w:val="047309F6"/>
    <w:rsid w:val="048D8666"/>
    <w:rsid w:val="04A8B154"/>
    <w:rsid w:val="04C87F08"/>
    <w:rsid w:val="04D3237F"/>
    <w:rsid w:val="04DCAAFD"/>
    <w:rsid w:val="04DE7D3A"/>
    <w:rsid w:val="04E6058C"/>
    <w:rsid w:val="04E69042"/>
    <w:rsid w:val="04F3D3C0"/>
    <w:rsid w:val="04F4E5C2"/>
    <w:rsid w:val="050D24BE"/>
    <w:rsid w:val="051030B1"/>
    <w:rsid w:val="0515922F"/>
    <w:rsid w:val="053807C6"/>
    <w:rsid w:val="054E7CA8"/>
    <w:rsid w:val="0553DF21"/>
    <w:rsid w:val="05553093"/>
    <w:rsid w:val="0556BDBF"/>
    <w:rsid w:val="0557C9BB"/>
    <w:rsid w:val="05603376"/>
    <w:rsid w:val="056FFB3F"/>
    <w:rsid w:val="05771E8F"/>
    <w:rsid w:val="0579B439"/>
    <w:rsid w:val="057A304C"/>
    <w:rsid w:val="057A5662"/>
    <w:rsid w:val="058D24F4"/>
    <w:rsid w:val="059361D3"/>
    <w:rsid w:val="059673AC"/>
    <w:rsid w:val="059C5810"/>
    <w:rsid w:val="059EDEDF"/>
    <w:rsid w:val="05B4360D"/>
    <w:rsid w:val="05C501D7"/>
    <w:rsid w:val="05CF38B0"/>
    <w:rsid w:val="05D3F78F"/>
    <w:rsid w:val="05D489E1"/>
    <w:rsid w:val="05E0EEFB"/>
    <w:rsid w:val="05FEEE08"/>
    <w:rsid w:val="060270F7"/>
    <w:rsid w:val="060A2395"/>
    <w:rsid w:val="061165F0"/>
    <w:rsid w:val="0617470F"/>
    <w:rsid w:val="063A4CB0"/>
    <w:rsid w:val="0645C88E"/>
    <w:rsid w:val="064E8AD4"/>
    <w:rsid w:val="066666B9"/>
    <w:rsid w:val="06730956"/>
    <w:rsid w:val="0675B650"/>
    <w:rsid w:val="067F7005"/>
    <w:rsid w:val="06865C9F"/>
    <w:rsid w:val="0687F1CC"/>
    <w:rsid w:val="06899F8D"/>
    <w:rsid w:val="06964CE3"/>
    <w:rsid w:val="069F8CBE"/>
    <w:rsid w:val="06A4AF39"/>
    <w:rsid w:val="06AA0DBD"/>
    <w:rsid w:val="06AC0112"/>
    <w:rsid w:val="06C17EF3"/>
    <w:rsid w:val="06C2D3BA"/>
    <w:rsid w:val="06D11CE8"/>
    <w:rsid w:val="06E53807"/>
    <w:rsid w:val="06E727CA"/>
    <w:rsid w:val="06FFF04C"/>
    <w:rsid w:val="070173A8"/>
    <w:rsid w:val="070DBBF4"/>
    <w:rsid w:val="0715669B"/>
    <w:rsid w:val="072CED11"/>
    <w:rsid w:val="0741A5C5"/>
    <w:rsid w:val="07475ECC"/>
    <w:rsid w:val="074F6F00"/>
    <w:rsid w:val="075BBBC6"/>
    <w:rsid w:val="076F99E2"/>
    <w:rsid w:val="07788063"/>
    <w:rsid w:val="0781626C"/>
    <w:rsid w:val="0797D67F"/>
    <w:rsid w:val="079FA544"/>
    <w:rsid w:val="07A55437"/>
    <w:rsid w:val="07ACB376"/>
    <w:rsid w:val="07B31770"/>
    <w:rsid w:val="07BE3C37"/>
    <w:rsid w:val="07C4604E"/>
    <w:rsid w:val="07E1EE88"/>
    <w:rsid w:val="07E74FD3"/>
    <w:rsid w:val="07EAD275"/>
    <w:rsid w:val="07F2B730"/>
    <w:rsid w:val="07FC8259"/>
    <w:rsid w:val="08150DE3"/>
    <w:rsid w:val="0815691C"/>
    <w:rsid w:val="08183958"/>
    <w:rsid w:val="082E1E2C"/>
    <w:rsid w:val="08396D62"/>
    <w:rsid w:val="083EAC13"/>
    <w:rsid w:val="084A18C5"/>
    <w:rsid w:val="087667B5"/>
    <w:rsid w:val="087DE32B"/>
    <w:rsid w:val="08826DC1"/>
    <w:rsid w:val="0891928C"/>
    <w:rsid w:val="08A755C0"/>
    <w:rsid w:val="08C2E10F"/>
    <w:rsid w:val="08C3492D"/>
    <w:rsid w:val="08CC21BA"/>
    <w:rsid w:val="08CF4336"/>
    <w:rsid w:val="08D55E37"/>
    <w:rsid w:val="08DDF222"/>
    <w:rsid w:val="08DF05AF"/>
    <w:rsid w:val="08E8BFA5"/>
    <w:rsid w:val="090CAE95"/>
    <w:rsid w:val="091AADFD"/>
    <w:rsid w:val="092D0B85"/>
    <w:rsid w:val="093E0EFD"/>
    <w:rsid w:val="09432226"/>
    <w:rsid w:val="0945B496"/>
    <w:rsid w:val="094888CF"/>
    <w:rsid w:val="095C79C4"/>
    <w:rsid w:val="095FF55C"/>
    <w:rsid w:val="096B53AB"/>
    <w:rsid w:val="09731FBE"/>
    <w:rsid w:val="097AF93C"/>
    <w:rsid w:val="0980878C"/>
    <w:rsid w:val="09BFDB55"/>
    <w:rsid w:val="09C0F0F1"/>
    <w:rsid w:val="09C92149"/>
    <w:rsid w:val="09C95052"/>
    <w:rsid w:val="09E3A1D4"/>
    <w:rsid w:val="09EA2173"/>
    <w:rsid w:val="09F6760D"/>
    <w:rsid w:val="0A0DCA41"/>
    <w:rsid w:val="0A0E226E"/>
    <w:rsid w:val="0A157516"/>
    <w:rsid w:val="0A205288"/>
    <w:rsid w:val="0A261DD0"/>
    <w:rsid w:val="0A3210D5"/>
    <w:rsid w:val="0A394F50"/>
    <w:rsid w:val="0A411617"/>
    <w:rsid w:val="0A427CB8"/>
    <w:rsid w:val="0A627F1F"/>
    <w:rsid w:val="0A672FFB"/>
    <w:rsid w:val="0A81E245"/>
    <w:rsid w:val="0AAA5939"/>
    <w:rsid w:val="0AB6CE46"/>
    <w:rsid w:val="0ABE69CC"/>
    <w:rsid w:val="0ABFB7A4"/>
    <w:rsid w:val="0AC5163B"/>
    <w:rsid w:val="0ACB8812"/>
    <w:rsid w:val="0AD55DBD"/>
    <w:rsid w:val="0AF16D67"/>
    <w:rsid w:val="0AF51CE2"/>
    <w:rsid w:val="0AF784FA"/>
    <w:rsid w:val="0AFF8DC8"/>
    <w:rsid w:val="0B039D75"/>
    <w:rsid w:val="0B057546"/>
    <w:rsid w:val="0B18CB5E"/>
    <w:rsid w:val="0B1D455A"/>
    <w:rsid w:val="0B2101C1"/>
    <w:rsid w:val="0B2C0414"/>
    <w:rsid w:val="0B304F14"/>
    <w:rsid w:val="0B4B2E3C"/>
    <w:rsid w:val="0B621988"/>
    <w:rsid w:val="0B67F13E"/>
    <w:rsid w:val="0B6BC195"/>
    <w:rsid w:val="0B77BCB5"/>
    <w:rsid w:val="0B8189A1"/>
    <w:rsid w:val="0B846253"/>
    <w:rsid w:val="0B858926"/>
    <w:rsid w:val="0B93A317"/>
    <w:rsid w:val="0B9E97CB"/>
    <w:rsid w:val="0BA24B14"/>
    <w:rsid w:val="0BBD0DA7"/>
    <w:rsid w:val="0BC23C6A"/>
    <w:rsid w:val="0BC41285"/>
    <w:rsid w:val="0BCE239A"/>
    <w:rsid w:val="0BD571D9"/>
    <w:rsid w:val="0BD60E6D"/>
    <w:rsid w:val="0BE3E71E"/>
    <w:rsid w:val="0BEC55EF"/>
    <w:rsid w:val="0BEF055C"/>
    <w:rsid w:val="0BF07C60"/>
    <w:rsid w:val="0BF7426A"/>
    <w:rsid w:val="0C08B977"/>
    <w:rsid w:val="0C174AB9"/>
    <w:rsid w:val="0C311B83"/>
    <w:rsid w:val="0C33D6AD"/>
    <w:rsid w:val="0C3F96BC"/>
    <w:rsid w:val="0C52ADEE"/>
    <w:rsid w:val="0C64F37E"/>
    <w:rsid w:val="0C7DCD50"/>
    <w:rsid w:val="0C903507"/>
    <w:rsid w:val="0CA1F549"/>
    <w:rsid w:val="0CA9E8C4"/>
    <w:rsid w:val="0CAD6C62"/>
    <w:rsid w:val="0CAF10DC"/>
    <w:rsid w:val="0CB92F64"/>
    <w:rsid w:val="0CBAC0F6"/>
    <w:rsid w:val="0CBBF521"/>
    <w:rsid w:val="0CC08FCE"/>
    <w:rsid w:val="0CD28147"/>
    <w:rsid w:val="0D034A35"/>
    <w:rsid w:val="0D04C8B8"/>
    <w:rsid w:val="0D0A9552"/>
    <w:rsid w:val="0D0F5153"/>
    <w:rsid w:val="0D102F27"/>
    <w:rsid w:val="0D1AC877"/>
    <w:rsid w:val="0D3E21DE"/>
    <w:rsid w:val="0D5008BD"/>
    <w:rsid w:val="0D516BF6"/>
    <w:rsid w:val="0D57644F"/>
    <w:rsid w:val="0D5E4D02"/>
    <w:rsid w:val="0D6972B2"/>
    <w:rsid w:val="0D844552"/>
    <w:rsid w:val="0D84AED3"/>
    <w:rsid w:val="0D8DA0D7"/>
    <w:rsid w:val="0D9AC7FB"/>
    <w:rsid w:val="0DB85786"/>
    <w:rsid w:val="0DD26297"/>
    <w:rsid w:val="0DE8A824"/>
    <w:rsid w:val="0DE8F8E2"/>
    <w:rsid w:val="0DEEDEBA"/>
    <w:rsid w:val="0DF2ADEE"/>
    <w:rsid w:val="0DF857C3"/>
    <w:rsid w:val="0E0C5FB6"/>
    <w:rsid w:val="0E11F219"/>
    <w:rsid w:val="0E1A03A7"/>
    <w:rsid w:val="0E23EDAB"/>
    <w:rsid w:val="0E2A5E07"/>
    <w:rsid w:val="0E36B59E"/>
    <w:rsid w:val="0E38E7E7"/>
    <w:rsid w:val="0E3D08F0"/>
    <w:rsid w:val="0E536DFC"/>
    <w:rsid w:val="0E58F1A9"/>
    <w:rsid w:val="0E5ACD0A"/>
    <w:rsid w:val="0E5E2E41"/>
    <w:rsid w:val="0E6A1350"/>
    <w:rsid w:val="0E6E5422"/>
    <w:rsid w:val="0E8ABF52"/>
    <w:rsid w:val="0EAAAA7E"/>
    <w:rsid w:val="0EB8E829"/>
    <w:rsid w:val="0F092640"/>
    <w:rsid w:val="0F1138B9"/>
    <w:rsid w:val="0F24ABDB"/>
    <w:rsid w:val="0F330DCF"/>
    <w:rsid w:val="0F3E70ED"/>
    <w:rsid w:val="0F610A49"/>
    <w:rsid w:val="0F8DD132"/>
    <w:rsid w:val="0F98E12D"/>
    <w:rsid w:val="0FBDC13C"/>
    <w:rsid w:val="0FBFBE0C"/>
    <w:rsid w:val="0FC52DF3"/>
    <w:rsid w:val="0FC615B3"/>
    <w:rsid w:val="0FCD215D"/>
    <w:rsid w:val="0FD74552"/>
    <w:rsid w:val="0FD9A353"/>
    <w:rsid w:val="0FDBFDE7"/>
    <w:rsid w:val="0FDD265C"/>
    <w:rsid w:val="0FF51FC9"/>
    <w:rsid w:val="100AFB25"/>
    <w:rsid w:val="100B04B0"/>
    <w:rsid w:val="101E4661"/>
    <w:rsid w:val="101F0989"/>
    <w:rsid w:val="10273C87"/>
    <w:rsid w:val="102C89E6"/>
    <w:rsid w:val="102DA7CA"/>
    <w:rsid w:val="103287CB"/>
    <w:rsid w:val="104A12E5"/>
    <w:rsid w:val="104AAA85"/>
    <w:rsid w:val="105457F3"/>
    <w:rsid w:val="10607BBF"/>
    <w:rsid w:val="108AA835"/>
    <w:rsid w:val="10A4F6A1"/>
    <w:rsid w:val="10B485B8"/>
    <w:rsid w:val="10C2D5A6"/>
    <w:rsid w:val="10C3D39A"/>
    <w:rsid w:val="10CA3C27"/>
    <w:rsid w:val="10D9609C"/>
    <w:rsid w:val="10DB1E89"/>
    <w:rsid w:val="10DDB657"/>
    <w:rsid w:val="10EB4417"/>
    <w:rsid w:val="10F1101D"/>
    <w:rsid w:val="10F5643D"/>
    <w:rsid w:val="11056213"/>
    <w:rsid w:val="110ADAE3"/>
    <w:rsid w:val="111F66DB"/>
    <w:rsid w:val="112A5F38"/>
    <w:rsid w:val="112AD678"/>
    <w:rsid w:val="112B32E5"/>
    <w:rsid w:val="112D7DEE"/>
    <w:rsid w:val="113619AB"/>
    <w:rsid w:val="11539AB4"/>
    <w:rsid w:val="11559C31"/>
    <w:rsid w:val="115CA3B1"/>
    <w:rsid w:val="1162D2C9"/>
    <w:rsid w:val="116E5660"/>
    <w:rsid w:val="11704C56"/>
    <w:rsid w:val="1178C295"/>
    <w:rsid w:val="117AE638"/>
    <w:rsid w:val="1190926B"/>
    <w:rsid w:val="11945696"/>
    <w:rsid w:val="11A23ED5"/>
    <w:rsid w:val="11A657A9"/>
    <w:rsid w:val="11CF61CF"/>
    <w:rsid w:val="11D46237"/>
    <w:rsid w:val="11EB5D8B"/>
    <w:rsid w:val="12080E9F"/>
    <w:rsid w:val="12141377"/>
    <w:rsid w:val="121F4A11"/>
    <w:rsid w:val="12202664"/>
    <w:rsid w:val="122244CD"/>
    <w:rsid w:val="122826E6"/>
    <w:rsid w:val="1231CE6E"/>
    <w:rsid w:val="124AD6FE"/>
    <w:rsid w:val="12560D45"/>
    <w:rsid w:val="12579E43"/>
    <w:rsid w:val="127051AC"/>
    <w:rsid w:val="12784113"/>
    <w:rsid w:val="1281D32E"/>
    <w:rsid w:val="12899722"/>
    <w:rsid w:val="12CAB363"/>
    <w:rsid w:val="12D551B8"/>
    <w:rsid w:val="13261470"/>
    <w:rsid w:val="1336C850"/>
    <w:rsid w:val="133B3B4F"/>
    <w:rsid w:val="1341FF55"/>
    <w:rsid w:val="134F534C"/>
    <w:rsid w:val="137838B8"/>
    <w:rsid w:val="1389B1A8"/>
    <w:rsid w:val="138F4EA0"/>
    <w:rsid w:val="13AEF9B8"/>
    <w:rsid w:val="13C02F88"/>
    <w:rsid w:val="13C20F19"/>
    <w:rsid w:val="13C66F4F"/>
    <w:rsid w:val="13C9C827"/>
    <w:rsid w:val="13CEC79E"/>
    <w:rsid w:val="13D7CA2B"/>
    <w:rsid w:val="13DC9763"/>
    <w:rsid w:val="13E664E1"/>
    <w:rsid w:val="13EBAF26"/>
    <w:rsid w:val="1405FAB6"/>
    <w:rsid w:val="140932A8"/>
    <w:rsid w:val="14111A81"/>
    <w:rsid w:val="14256783"/>
    <w:rsid w:val="14352205"/>
    <w:rsid w:val="1435C5B2"/>
    <w:rsid w:val="14555764"/>
    <w:rsid w:val="146967F1"/>
    <w:rsid w:val="1469706A"/>
    <w:rsid w:val="1476F426"/>
    <w:rsid w:val="1483372B"/>
    <w:rsid w:val="1499919B"/>
    <w:rsid w:val="14AD2AB2"/>
    <w:rsid w:val="14B46DFA"/>
    <w:rsid w:val="14D8C00B"/>
    <w:rsid w:val="14DA04AF"/>
    <w:rsid w:val="14DAF942"/>
    <w:rsid w:val="14E48D50"/>
    <w:rsid w:val="14E84AF8"/>
    <w:rsid w:val="150B81EC"/>
    <w:rsid w:val="15229EA3"/>
    <w:rsid w:val="15286BE7"/>
    <w:rsid w:val="1537FBC6"/>
    <w:rsid w:val="154BF37C"/>
    <w:rsid w:val="1550D70A"/>
    <w:rsid w:val="15513A52"/>
    <w:rsid w:val="1554C222"/>
    <w:rsid w:val="155C7DDB"/>
    <w:rsid w:val="1563C856"/>
    <w:rsid w:val="156FA692"/>
    <w:rsid w:val="15716F53"/>
    <w:rsid w:val="1581E757"/>
    <w:rsid w:val="1594D066"/>
    <w:rsid w:val="15953A0E"/>
    <w:rsid w:val="15B2761C"/>
    <w:rsid w:val="15B96D95"/>
    <w:rsid w:val="15C158C2"/>
    <w:rsid w:val="15D1458F"/>
    <w:rsid w:val="15D265C5"/>
    <w:rsid w:val="15D77BE3"/>
    <w:rsid w:val="15EA339B"/>
    <w:rsid w:val="15F1BEE9"/>
    <w:rsid w:val="1600D050"/>
    <w:rsid w:val="160301C4"/>
    <w:rsid w:val="16269E1D"/>
    <w:rsid w:val="163561FC"/>
    <w:rsid w:val="16371871"/>
    <w:rsid w:val="1639E497"/>
    <w:rsid w:val="164396E1"/>
    <w:rsid w:val="164AA892"/>
    <w:rsid w:val="164B3B64"/>
    <w:rsid w:val="1656815D"/>
    <w:rsid w:val="165CE1A3"/>
    <w:rsid w:val="165D856B"/>
    <w:rsid w:val="165DF99C"/>
    <w:rsid w:val="166BE931"/>
    <w:rsid w:val="1674CEFD"/>
    <w:rsid w:val="168BAFB5"/>
    <w:rsid w:val="168E7091"/>
    <w:rsid w:val="169A31A4"/>
    <w:rsid w:val="16A7D35A"/>
    <w:rsid w:val="16C8FB56"/>
    <w:rsid w:val="16E1C4D5"/>
    <w:rsid w:val="16ECA76B"/>
    <w:rsid w:val="16F0BE1B"/>
    <w:rsid w:val="16F9B8E7"/>
    <w:rsid w:val="1701E8F4"/>
    <w:rsid w:val="1708056F"/>
    <w:rsid w:val="170C54A9"/>
    <w:rsid w:val="171520E7"/>
    <w:rsid w:val="172793E3"/>
    <w:rsid w:val="17329D6C"/>
    <w:rsid w:val="173FF802"/>
    <w:rsid w:val="1742F9AA"/>
    <w:rsid w:val="17437937"/>
    <w:rsid w:val="1743F58A"/>
    <w:rsid w:val="17478815"/>
    <w:rsid w:val="175144F5"/>
    <w:rsid w:val="1752DA60"/>
    <w:rsid w:val="17536681"/>
    <w:rsid w:val="1782F84D"/>
    <w:rsid w:val="17870A1B"/>
    <w:rsid w:val="179872CC"/>
    <w:rsid w:val="179ED806"/>
    <w:rsid w:val="17A63CEC"/>
    <w:rsid w:val="17A84930"/>
    <w:rsid w:val="17B087A1"/>
    <w:rsid w:val="17B7D421"/>
    <w:rsid w:val="17D73EF0"/>
    <w:rsid w:val="17DE1C08"/>
    <w:rsid w:val="17E5856A"/>
    <w:rsid w:val="17E5B64A"/>
    <w:rsid w:val="17E84568"/>
    <w:rsid w:val="17EA27BC"/>
    <w:rsid w:val="17EA4B20"/>
    <w:rsid w:val="17ED666A"/>
    <w:rsid w:val="17F1A535"/>
    <w:rsid w:val="17F3CD29"/>
    <w:rsid w:val="17FD7A64"/>
    <w:rsid w:val="1823EF3C"/>
    <w:rsid w:val="186A5EB4"/>
    <w:rsid w:val="186E5A43"/>
    <w:rsid w:val="1872A621"/>
    <w:rsid w:val="187B1AD0"/>
    <w:rsid w:val="1882E3C6"/>
    <w:rsid w:val="188877CC"/>
    <w:rsid w:val="18954828"/>
    <w:rsid w:val="1899E072"/>
    <w:rsid w:val="18A3D5D0"/>
    <w:rsid w:val="18B95493"/>
    <w:rsid w:val="18BF4E1C"/>
    <w:rsid w:val="18C5E43B"/>
    <w:rsid w:val="18C9C831"/>
    <w:rsid w:val="18D4F7AB"/>
    <w:rsid w:val="18DA965C"/>
    <w:rsid w:val="18EA51A5"/>
    <w:rsid w:val="18EA8334"/>
    <w:rsid w:val="18EB4A69"/>
    <w:rsid w:val="18EB6476"/>
    <w:rsid w:val="18FBFEE5"/>
    <w:rsid w:val="18FE76E8"/>
    <w:rsid w:val="1901BC24"/>
    <w:rsid w:val="19193DE9"/>
    <w:rsid w:val="1940465A"/>
    <w:rsid w:val="19441991"/>
    <w:rsid w:val="1955BBB3"/>
    <w:rsid w:val="195BDCA4"/>
    <w:rsid w:val="19677686"/>
    <w:rsid w:val="19696AA3"/>
    <w:rsid w:val="196B77BD"/>
    <w:rsid w:val="19827CE1"/>
    <w:rsid w:val="19931AFE"/>
    <w:rsid w:val="199B203E"/>
    <w:rsid w:val="19B0C8DD"/>
    <w:rsid w:val="19B2285E"/>
    <w:rsid w:val="19C81346"/>
    <w:rsid w:val="19E79378"/>
    <w:rsid w:val="19EDA234"/>
    <w:rsid w:val="1A042A23"/>
    <w:rsid w:val="1A0C79FB"/>
    <w:rsid w:val="1A0D34BD"/>
    <w:rsid w:val="1A170EBF"/>
    <w:rsid w:val="1A2262FA"/>
    <w:rsid w:val="1A33F8B7"/>
    <w:rsid w:val="1A37DF36"/>
    <w:rsid w:val="1A402301"/>
    <w:rsid w:val="1A4ED10A"/>
    <w:rsid w:val="1A51C5A3"/>
    <w:rsid w:val="1A553B58"/>
    <w:rsid w:val="1A57BF39"/>
    <w:rsid w:val="1A5D2D96"/>
    <w:rsid w:val="1A5F95E4"/>
    <w:rsid w:val="1A62C85A"/>
    <w:rsid w:val="1A896FA5"/>
    <w:rsid w:val="1A94A907"/>
    <w:rsid w:val="1AA5D6E8"/>
    <w:rsid w:val="1AACBE20"/>
    <w:rsid w:val="1ABAEBA1"/>
    <w:rsid w:val="1ABE6394"/>
    <w:rsid w:val="1AC5E385"/>
    <w:rsid w:val="1AD3F077"/>
    <w:rsid w:val="1ADE6027"/>
    <w:rsid w:val="1ADF0736"/>
    <w:rsid w:val="1AED31A1"/>
    <w:rsid w:val="1AEDAC3F"/>
    <w:rsid w:val="1AF9B0A0"/>
    <w:rsid w:val="1AFDFC6D"/>
    <w:rsid w:val="1B121CBD"/>
    <w:rsid w:val="1B152D63"/>
    <w:rsid w:val="1B175500"/>
    <w:rsid w:val="1B389EC5"/>
    <w:rsid w:val="1B4393A8"/>
    <w:rsid w:val="1B4CDAFB"/>
    <w:rsid w:val="1B60E868"/>
    <w:rsid w:val="1B64A02C"/>
    <w:rsid w:val="1B79D407"/>
    <w:rsid w:val="1B847B70"/>
    <w:rsid w:val="1B8673BC"/>
    <w:rsid w:val="1B89BA1E"/>
    <w:rsid w:val="1BA452C9"/>
    <w:rsid w:val="1BB52A14"/>
    <w:rsid w:val="1BB734B7"/>
    <w:rsid w:val="1BC72990"/>
    <w:rsid w:val="1BD478FE"/>
    <w:rsid w:val="1BDA2A73"/>
    <w:rsid w:val="1BE2BB0D"/>
    <w:rsid w:val="1BE58338"/>
    <w:rsid w:val="1BE86857"/>
    <w:rsid w:val="1BE8C97C"/>
    <w:rsid w:val="1BEB7E72"/>
    <w:rsid w:val="1C038F14"/>
    <w:rsid w:val="1C04D2DA"/>
    <w:rsid w:val="1C050ECA"/>
    <w:rsid w:val="1C09F811"/>
    <w:rsid w:val="1C0B7F8D"/>
    <w:rsid w:val="1C127381"/>
    <w:rsid w:val="1C18B29F"/>
    <w:rsid w:val="1C24B964"/>
    <w:rsid w:val="1C2EFDC5"/>
    <w:rsid w:val="1C30AB95"/>
    <w:rsid w:val="1C502FF2"/>
    <w:rsid w:val="1C588441"/>
    <w:rsid w:val="1C79188F"/>
    <w:rsid w:val="1C7A6811"/>
    <w:rsid w:val="1C85E298"/>
    <w:rsid w:val="1C902372"/>
    <w:rsid w:val="1CA62E9A"/>
    <w:rsid w:val="1CB6BDA3"/>
    <w:rsid w:val="1CC2F290"/>
    <w:rsid w:val="1CD78001"/>
    <w:rsid w:val="1CD8CCD5"/>
    <w:rsid w:val="1CDA800F"/>
    <w:rsid w:val="1CFB6C0B"/>
    <w:rsid w:val="1CFDC6E6"/>
    <w:rsid w:val="1CFDDFA1"/>
    <w:rsid w:val="1D0525D5"/>
    <w:rsid w:val="1D0CE719"/>
    <w:rsid w:val="1D1CF2DB"/>
    <w:rsid w:val="1D2242F5"/>
    <w:rsid w:val="1D276C42"/>
    <w:rsid w:val="1D2F8897"/>
    <w:rsid w:val="1D5440CA"/>
    <w:rsid w:val="1D76415C"/>
    <w:rsid w:val="1D9A3863"/>
    <w:rsid w:val="1DB25544"/>
    <w:rsid w:val="1DE87346"/>
    <w:rsid w:val="1DEBD19E"/>
    <w:rsid w:val="1DF06BAD"/>
    <w:rsid w:val="1DFD9145"/>
    <w:rsid w:val="1E026164"/>
    <w:rsid w:val="1E084779"/>
    <w:rsid w:val="1E0E0441"/>
    <w:rsid w:val="1E159942"/>
    <w:rsid w:val="1E1786B3"/>
    <w:rsid w:val="1E1E37EC"/>
    <w:rsid w:val="1E23ECC6"/>
    <w:rsid w:val="1E28B954"/>
    <w:rsid w:val="1E40610D"/>
    <w:rsid w:val="1E407B1A"/>
    <w:rsid w:val="1E422A56"/>
    <w:rsid w:val="1E43E820"/>
    <w:rsid w:val="1E56FC95"/>
    <w:rsid w:val="1E684CE0"/>
    <w:rsid w:val="1E6A0379"/>
    <w:rsid w:val="1E6FA2F5"/>
    <w:rsid w:val="1E70BF12"/>
    <w:rsid w:val="1E739854"/>
    <w:rsid w:val="1E75E885"/>
    <w:rsid w:val="1E79DE60"/>
    <w:rsid w:val="1E82CA26"/>
    <w:rsid w:val="1EA0939E"/>
    <w:rsid w:val="1EB1F3BC"/>
    <w:rsid w:val="1EDAEF01"/>
    <w:rsid w:val="1EDB8402"/>
    <w:rsid w:val="1EDFDC80"/>
    <w:rsid w:val="1EE87C3C"/>
    <w:rsid w:val="1EEC7F02"/>
    <w:rsid w:val="1EFFA528"/>
    <w:rsid w:val="1F030495"/>
    <w:rsid w:val="1F0FD250"/>
    <w:rsid w:val="1F180EF3"/>
    <w:rsid w:val="1F21CE34"/>
    <w:rsid w:val="1F273790"/>
    <w:rsid w:val="1F33361D"/>
    <w:rsid w:val="1F399203"/>
    <w:rsid w:val="1F498616"/>
    <w:rsid w:val="1F5453B7"/>
    <w:rsid w:val="1F59CE84"/>
    <w:rsid w:val="1F5A1C23"/>
    <w:rsid w:val="1F5DD867"/>
    <w:rsid w:val="1F5E0A89"/>
    <w:rsid w:val="1F77EE2D"/>
    <w:rsid w:val="1F91168A"/>
    <w:rsid w:val="1F91AB14"/>
    <w:rsid w:val="1F945F75"/>
    <w:rsid w:val="1F9AA752"/>
    <w:rsid w:val="1F9B4370"/>
    <w:rsid w:val="1FA523B1"/>
    <w:rsid w:val="1FB081B8"/>
    <w:rsid w:val="1FB382AC"/>
    <w:rsid w:val="1FB9AEB1"/>
    <w:rsid w:val="1FBAA590"/>
    <w:rsid w:val="1FC3D1B9"/>
    <w:rsid w:val="1FC5C6DE"/>
    <w:rsid w:val="2003D57A"/>
    <w:rsid w:val="202520E4"/>
    <w:rsid w:val="202CEB4A"/>
    <w:rsid w:val="203D8F80"/>
    <w:rsid w:val="204857AA"/>
    <w:rsid w:val="2062AFE5"/>
    <w:rsid w:val="206AA784"/>
    <w:rsid w:val="206DD6AE"/>
    <w:rsid w:val="207726C4"/>
    <w:rsid w:val="208B7FF7"/>
    <w:rsid w:val="209E29BE"/>
    <w:rsid w:val="209E5959"/>
    <w:rsid w:val="20C6F450"/>
    <w:rsid w:val="20C9952F"/>
    <w:rsid w:val="20D4BE2C"/>
    <w:rsid w:val="20E6361A"/>
    <w:rsid w:val="20E7FEAA"/>
    <w:rsid w:val="20EB4FCD"/>
    <w:rsid w:val="20F482CF"/>
    <w:rsid w:val="212729E2"/>
    <w:rsid w:val="212B5F94"/>
    <w:rsid w:val="2136506E"/>
    <w:rsid w:val="213B992E"/>
    <w:rsid w:val="2148D7EB"/>
    <w:rsid w:val="214CBA65"/>
    <w:rsid w:val="2159E2AF"/>
    <w:rsid w:val="215CCA15"/>
    <w:rsid w:val="21697FF5"/>
    <w:rsid w:val="216A39B6"/>
    <w:rsid w:val="216A3D82"/>
    <w:rsid w:val="2173E414"/>
    <w:rsid w:val="21808EAF"/>
    <w:rsid w:val="218A175D"/>
    <w:rsid w:val="219A1BE2"/>
    <w:rsid w:val="219EC7C4"/>
    <w:rsid w:val="21BBDCA2"/>
    <w:rsid w:val="21CCD821"/>
    <w:rsid w:val="21D5E479"/>
    <w:rsid w:val="21E32D23"/>
    <w:rsid w:val="21EC6FFA"/>
    <w:rsid w:val="21EE7554"/>
    <w:rsid w:val="21F27387"/>
    <w:rsid w:val="21F2A55D"/>
    <w:rsid w:val="21FC8EAC"/>
    <w:rsid w:val="2213078C"/>
    <w:rsid w:val="221B16C0"/>
    <w:rsid w:val="222F2EB4"/>
    <w:rsid w:val="223A29BA"/>
    <w:rsid w:val="22420445"/>
    <w:rsid w:val="22478528"/>
    <w:rsid w:val="2267644E"/>
    <w:rsid w:val="226CF25C"/>
    <w:rsid w:val="226EB3DC"/>
    <w:rsid w:val="2282DD7A"/>
    <w:rsid w:val="228C32E1"/>
    <w:rsid w:val="228E1FD9"/>
    <w:rsid w:val="2291D2D3"/>
    <w:rsid w:val="22998FC7"/>
    <w:rsid w:val="22A92757"/>
    <w:rsid w:val="22C3FFF1"/>
    <w:rsid w:val="22C8B74C"/>
    <w:rsid w:val="22CADDD8"/>
    <w:rsid w:val="22CFF59A"/>
    <w:rsid w:val="22D03F17"/>
    <w:rsid w:val="22D0D962"/>
    <w:rsid w:val="22DFE922"/>
    <w:rsid w:val="22EDE7FA"/>
    <w:rsid w:val="22FBCB64"/>
    <w:rsid w:val="23089DD1"/>
    <w:rsid w:val="231ABA45"/>
    <w:rsid w:val="232874D8"/>
    <w:rsid w:val="2339A682"/>
    <w:rsid w:val="233E4542"/>
    <w:rsid w:val="2357DFA7"/>
    <w:rsid w:val="235A5F1A"/>
    <w:rsid w:val="235BF970"/>
    <w:rsid w:val="235F53E0"/>
    <w:rsid w:val="2379662C"/>
    <w:rsid w:val="237F4E31"/>
    <w:rsid w:val="2383893F"/>
    <w:rsid w:val="238685B4"/>
    <w:rsid w:val="239E402D"/>
    <w:rsid w:val="23AB579E"/>
    <w:rsid w:val="23AB76AC"/>
    <w:rsid w:val="23CEEE8E"/>
    <w:rsid w:val="23D04BFA"/>
    <w:rsid w:val="23DCFDA9"/>
    <w:rsid w:val="23E02975"/>
    <w:rsid w:val="23E61ECE"/>
    <w:rsid w:val="23F18350"/>
    <w:rsid w:val="241524C8"/>
    <w:rsid w:val="241D212C"/>
    <w:rsid w:val="244920ED"/>
    <w:rsid w:val="244EEED5"/>
    <w:rsid w:val="2460F352"/>
    <w:rsid w:val="2462B5D6"/>
    <w:rsid w:val="2468852A"/>
    <w:rsid w:val="246C0F78"/>
    <w:rsid w:val="246C2037"/>
    <w:rsid w:val="247D16C0"/>
    <w:rsid w:val="248740D2"/>
    <w:rsid w:val="248F85D7"/>
    <w:rsid w:val="249E2F73"/>
    <w:rsid w:val="249F1D10"/>
    <w:rsid w:val="24A122E3"/>
    <w:rsid w:val="24ABBB8D"/>
    <w:rsid w:val="24B0329F"/>
    <w:rsid w:val="24B64A87"/>
    <w:rsid w:val="24C9B17B"/>
    <w:rsid w:val="24CDC8BE"/>
    <w:rsid w:val="24CFF124"/>
    <w:rsid w:val="24D50E6F"/>
    <w:rsid w:val="24E85277"/>
    <w:rsid w:val="250478E3"/>
    <w:rsid w:val="25090D12"/>
    <w:rsid w:val="250C9627"/>
    <w:rsid w:val="250CF74E"/>
    <w:rsid w:val="251B42F3"/>
    <w:rsid w:val="2527A6B9"/>
    <w:rsid w:val="252C438F"/>
    <w:rsid w:val="25342568"/>
    <w:rsid w:val="254D88E1"/>
    <w:rsid w:val="255C839F"/>
    <w:rsid w:val="256D4FC0"/>
    <w:rsid w:val="25770608"/>
    <w:rsid w:val="257BF9D6"/>
    <w:rsid w:val="25865E65"/>
    <w:rsid w:val="2590FBD1"/>
    <w:rsid w:val="25AEFC1E"/>
    <w:rsid w:val="25B81D3C"/>
    <w:rsid w:val="25B92EAF"/>
    <w:rsid w:val="25DCA517"/>
    <w:rsid w:val="25E5BFE6"/>
    <w:rsid w:val="25F95E4E"/>
    <w:rsid w:val="25FFE758"/>
    <w:rsid w:val="2607DFD9"/>
    <w:rsid w:val="26122D81"/>
    <w:rsid w:val="261B4AA1"/>
    <w:rsid w:val="2632D242"/>
    <w:rsid w:val="264D10E0"/>
    <w:rsid w:val="264FDB31"/>
    <w:rsid w:val="2657C346"/>
    <w:rsid w:val="265A7431"/>
    <w:rsid w:val="266392CF"/>
    <w:rsid w:val="26893113"/>
    <w:rsid w:val="268F5AEC"/>
    <w:rsid w:val="26A5055E"/>
    <w:rsid w:val="26A81023"/>
    <w:rsid w:val="26AD7EE1"/>
    <w:rsid w:val="26AFF21D"/>
    <w:rsid w:val="26B1F644"/>
    <w:rsid w:val="26C655E1"/>
    <w:rsid w:val="26D1203C"/>
    <w:rsid w:val="26FE58E7"/>
    <w:rsid w:val="2708171D"/>
    <w:rsid w:val="2709D804"/>
    <w:rsid w:val="27123EAC"/>
    <w:rsid w:val="273D4321"/>
    <w:rsid w:val="27403756"/>
    <w:rsid w:val="276C7B9F"/>
    <w:rsid w:val="2772FEC3"/>
    <w:rsid w:val="2778E523"/>
    <w:rsid w:val="2779517F"/>
    <w:rsid w:val="277C1358"/>
    <w:rsid w:val="278C1EB1"/>
    <w:rsid w:val="27A1976B"/>
    <w:rsid w:val="27A38390"/>
    <w:rsid w:val="27B765D7"/>
    <w:rsid w:val="27CF728C"/>
    <w:rsid w:val="27D01659"/>
    <w:rsid w:val="27D3C0C9"/>
    <w:rsid w:val="27ED88F6"/>
    <w:rsid w:val="280CA8A1"/>
    <w:rsid w:val="280EC918"/>
    <w:rsid w:val="28108784"/>
    <w:rsid w:val="28175CF9"/>
    <w:rsid w:val="284D3E8F"/>
    <w:rsid w:val="285876B2"/>
    <w:rsid w:val="285B78DA"/>
    <w:rsid w:val="285C1C54"/>
    <w:rsid w:val="285EF486"/>
    <w:rsid w:val="28694B7B"/>
    <w:rsid w:val="2870713F"/>
    <w:rsid w:val="287657C9"/>
    <w:rsid w:val="288ADB4F"/>
    <w:rsid w:val="288D7DD2"/>
    <w:rsid w:val="289D5DAE"/>
    <w:rsid w:val="289EB8A9"/>
    <w:rsid w:val="28B04A2B"/>
    <w:rsid w:val="28C24DBB"/>
    <w:rsid w:val="28D28E07"/>
    <w:rsid w:val="28D5B2DF"/>
    <w:rsid w:val="28E417C2"/>
    <w:rsid w:val="28E8393A"/>
    <w:rsid w:val="28E8C7B6"/>
    <w:rsid w:val="28EA3C26"/>
    <w:rsid w:val="28F0924F"/>
    <w:rsid w:val="28F1CB3B"/>
    <w:rsid w:val="28F6A8F4"/>
    <w:rsid w:val="29036483"/>
    <w:rsid w:val="290781A2"/>
    <w:rsid w:val="29082502"/>
    <w:rsid w:val="290EEF7A"/>
    <w:rsid w:val="29235E95"/>
    <w:rsid w:val="292440DA"/>
    <w:rsid w:val="29339C7A"/>
    <w:rsid w:val="294CAD2A"/>
    <w:rsid w:val="294D3BA9"/>
    <w:rsid w:val="295F4C3A"/>
    <w:rsid w:val="296E5396"/>
    <w:rsid w:val="298045B2"/>
    <w:rsid w:val="2988AE84"/>
    <w:rsid w:val="298DAE99"/>
    <w:rsid w:val="29949430"/>
    <w:rsid w:val="2994B732"/>
    <w:rsid w:val="29B6C55E"/>
    <w:rsid w:val="29C4FEDF"/>
    <w:rsid w:val="29CA0E8C"/>
    <w:rsid w:val="29D76F21"/>
    <w:rsid w:val="29D9F621"/>
    <w:rsid w:val="2A02BF63"/>
    <w:rsid w:val="2A0FB1AB"/>
    <w:rsid w:val="2A1AAD16"/>
    <w:rsid w:val="2A1BA880"/>
    <w:rsid w:val="2A221CAD"/>
    <w:rsid w:val="2A244F22"/>
    <w:rsid w:val="2A47064E"/>
    <w:rsid w:val="2A4FDC26"/>
    <w:rsid w:val="2A5FE033"/>
    <w:rsid w:val="2A819EAF"/>
    <w:rsid w:val="2A9132CA"/>
    <w:rsid w:val="2A927955"/>
    <w:rsid w:val="2AA941EB"/>
    <w:rsid w:val="2AC8BA8B"/>
    <w:rsid w:val="2AD611B3"/>
    <w:rsid w:val="2AE35D31"/>
    <w:rsid w:val="2AE54429"/>
    <w:rsid w:val="2AE936FB"/>
    <w:rsid w:val="2AEA5A26"/>
    <w:rsid w:val="2AF08CA4"/>
    <w:rsid w:val="2AFCDC98"/>
    <w:rsid w:val="2AFE37B0"/>
    <w:rsid w:val="2B138243"/>
    <w:rsid w:val="2B14F3B6"/>
    <w:rsid w:val="2B1C732A"/>
    <w:rsid w:val="2B3AD0E4"/>
    <w:rsid w:val="2B62F18C"/>
    <w:rsid w:val="2B7D496E"/>
    <w:rsid w:val="2B802D70"/>
    <w:rsid w:val="2B833DC1"/>
    <w:rsid w:val="2B875C9D"/>
    <w:rsid w:val="2BB17640"/>
    <w:rsid w:val="2BB24D80"/>
    <w:rsid w:val="2BBE7779"/>
    <w:rsid w:val="2BC49013"/>
    <w:rsid w:val="2BC57A51"/>
    <w:rsid w:val="2BC58A12"/>
    <w:rsid w:val="2BCD66DC"/>
    <w:rsid w:val="2BCEE243"/>
    <w:rsid w:val="2BD2E2E1"/>
    <w:rsid w:val="2BDBD276"/>
    <w:rsid w:val="2BE8AF0E"/>
    <w:rsid w:val="2BF7628A"/>
    <w:rsid w:val="2BFA736F"/>
    <w:rsid w:val="2C3023A5"/>
    <w:rsid w:val="2C32A8EF"/>
    <w:rsid w:val="2C3C8A9F"/>
    <w:rsid w:val="2C606C85"/>
    <w:rsid w:val="2C670275"/>
    <w:rsid w:val="2C746F68"/>
    <w:rsid w:val="2CA3EAC1"/>
    <w:rsid w:val="2CAC34C8"/>
    <w:rsid w:val="2CB48322"/>
    <w:rsid w:val="2CC424BA"/>
    <w:rsid w:val="2CCD69A8"/>
    <w:rsid w:val="2CE4A634"/>
    <w:rsid w:val="2CFCDEBB"/>
    <w:rsid w:val="2CFD40FE"/>
    <w:rsid w:val="2CFEDDDC"/>
    <w:rsid w:val="2D2D41B7"/>
    <w:rsid w:val="2D4707D8"/>
    <w:rsid w:val="2D5FA2F2"/>
    <w:rsid w:val="2D66EF45"/>
    <w:rsid w:val="2D79877D"/>
    <w:rsid w:val="2D894875"/>
    <w:rsid w:val="2D92C48C"/>
    <w:rsid w:val="2DA6CAFA"/>
    <w:rsid w:val="2DADCD54"/>
    <w:rsid w:val="2DB68553"/>
    <w:rsid w:val="2DBDC116"/>
    <w:rsid w:val="2DC3DD7F"/>
    <w:rsid w:val="2DCB5A2D"/>
    <w:rsid w:val="2DD9924C"/>
    <w:rsid w:val="2DFDA579"/>
    <w:rsid w:val="2E065BE3"/>
    <w:rsid w:val="2E07D33E"/>
    <w:rsid w:val="2E09834D"/>
    <w:rsid w:val="2E12EA4F"/>
    <w:rsid w:val="2E2224C0"/>
    <w:rsid w:val="2E27E33C"/>
    <w:rsid w:val="2E2C29B2"/>
    <w:rsid w:val="2E2EDCCC"/>
    <w:rsid w:val="2E36FCAE"/>
    <w:rsid w:val="2E42024F"/>
    <w:rsid w:val="2E4D624F"/>
    <w:rsid w:val="2E4E4431"/>
    <w:rsid w:val="2E64BE45"/>
    <w:rsid w:val="2E6783D9"/>
    <w:rsid w:val="2E6A8B35"/>
    <w:rsid w:val="2E756805"/>
    <w:rsid w:val="2E7A8380"/>
    <w:rsid w:val="2E94942C"/>
    <w:rsid w:val="2EA0ED6B"/>
    <w:rsid w:val="2EAFAF2F"/>
    <w:rsid w:val="2EB7D3B5"/>
    <w:rsid w:val="2EC9CCD7"/>
    <w:rsid w:val="2EDA0A6E"/>
    <w:rsid w:val="2EECEA92"/>
    <w:rsid w:val="2EFC58AD"/>
    <w:rsid w:val="2F06CBEE"/>
    <w:rsid w:val="2F12F703"/>
    <w:rsid w:val="2F1879D5"/>
    <w:rsid w:val="2F1AB239"/>
    <w:rsid w:val="2F204FD0"/>
    <w:rsid w:val="2F36FE52"/>
    <w:rsid w:val="2F3B2270"/>
    <w:rsid w:val="2F3D5B5A"/>
    <w:rsid w:val="2F64C670"/>
    <w:rsid w:val="2F67C467"/>
    <w:rsid w:val="2F73595E"/>
    <w:rsid w:val="2F846A97"/>
    <w:rsid w:val="2F8567A9"/>
    <w:rsid w:val="2F8593C8"/>
    <w:rsid w:val="2F8B3738"/>
    <w:rsid w:val="2FAF6277"/>
    <w:rsid w:val="2FB86656"/>
    <w:rsid w:val="2FB96765"/>
    <w:rsid w:val="2FC17FC1"/>
    <w:rsid w:val="2FC57B29"/>
    <w:rsid w:val="2FCF0E60"/>
    <w:rsid w:val="2FD3E0D6"/>
    <w:rsid w:val="2FD41CF1"/>
    <w:rsid w:val="2FE47056"/>
    <w:rsid w:val="2FF262F9"/>
    <w:rsid w:val="2FF540B0"/>
    <w:rsid w:val="3003E554"/>
    <w:rsid w:val="3017F5F0"/>
    <w:rsid w:val="301833A4"/>
    <w:rsid w:val="301E92C8"/>
    <w:rsid w:val="3032BF47"/>
    <w:rsid w:val="3034E1C0"/>
    <w:rsid w:val="303575CE"/>
    <w:rsid w:val="303F2BF5"/>
    <w:rsid w:val="3057C43E"/>
    <w:rsid w:val="30790BF7"/>
    <w:rsid w:val="30823EE4"/>
    <w:rsid w:val="308DEE0D"/>
    <w:rsid w:val="3098212B"/>
    <w:rsid w:val="309B7D6D"/>
    <w:rsid w:val="30A503B5"/>
    <w:rsid w:val="30A8EE1C"/>
    <w:rsid w:val="30B6A832"/>
    <w:rsid w:val="30C48EE4"/>
    <w:rsid w:val="30CE8DBC"/>
    <w:rsid w:val="30D45DB1"/>
    <w:rsid w:val="30D67220"/>
    <w:rsid w:val="30E04E56"/>
    <w:rsid w:val="30E1EEC0"/>
    <w:rsid w:val="30E42632"/>
    <w:rsid w:val="30F43E74"/>
    <w:rsid w:val="30FED388"/>
    <w:rsid w:val="3102F7D2"/>
    <w:rsid w:val="310DAAA6"/>
    <w:rsid w:val="31197078"/>
    <w:rsid w:val="3124FFD7"/>
    <w:rsid w:val="314A84BA"/>
    <w:rsid w:val="3154CE07"/>
    <w:rsid w:val="315BFC96"/>
    <w:rsid w:val="3188D21C"/>
    <w:rsid w:val="318E2DD5"/>
    <w:rsid w:val="31A731E9"/>
    <w:rsid w:val="31CA57EB"/>
    <w:rsid w:val="31D2BD33"/>
    <w:rsid w:val="31EF26F3"/>
    <w:rsid w:val="31F87324"/>
    <w:rsid w:val="321B9378"/>
    <w:rsid w:val="321E5BF5"/>
    <w:rsid w:val="32243F69"/>
    <w:rsid w:val="32406E1D"/>
    <w:rsid w:val="324FD864"/>
    <w:rsid w:val="326535AA"/>
    <w:rsid w:val="3268C83E"/>
    <w:rsid w:val="329EF591"/>
    <w:rsid w:val="32A299E2"/>
    <w:rsid w:val="32ACDADF"/>
    <w:rsid w:val="32BBF062"/>
    <w:rsid w:val="32C74B8C"/>
    <w:rsid w:val="32CFB38E"/>
    <w:rsid w:val="32E494FB"/>
    <w:rsid w:val="3307835C"/>
    <w:rsid w:val="33086E32"/>
    <w:rsid w:val="331A846C"/>
    <w:rsid w:val="331BE7D1"/>
    <w:rsid w:val="33269389"/>
    <w:rsid w:val="332A3B9F"/>
    <w:rsid w:val="332C19AB"/>
    <w:rsid w:val="33373AE2"/>
    <w:rsid w:val="3341DBCA"/>
    <w:rsid w:val="334404E4"/>
    <w:rsid w:val="3348D928"/>
    <w:rsid w:val="3356338A"/>
    <w:rsid w:val="336E0371"/>
    <w:rsid w:val="336E26D5"/>
    <w:rsid w:val="3373855D"/>
    <w:rsid w:val="3373D9E6"/>
    <w:rsid w:val="3377ABF9"/>
    <w:rsid w:val="337993B4"/>
    <w:rsid w:val="3384B3D2"/>
    <w:rsid w:val="33854197"/>
    <w:rsid w:val="338A26D0"/>
    <w:rsid w:val="3398A313"/>
    <w:rsid w:val="339A39ED"/>
    <w:rsid w:val="33A5E2D6"/>
    <w:rsid w:val="33C70B19"/>
    <w:rsid w:val="33C8338E"/>
    <w:rsid w:val="33D5501E"/>
    <w:rsid w:val="33DB23F3"/>
    <w:rsid w:val="33E3788F"/>
    <w:rsid w:val="33E6C8EA"/>
    <w:rsid w:val="33F99981"/>
    <w:rsid w:val="341391CF"/>
    <w:rsid w:val="341463F6"/>
    <w:rsid w:val="341B2C18"/>
    <w:rsid w:val="3423F83B"/>
    <w:rsid w:val="3425163C"/>
    <w:rsid w:val="3451A221"/>
    <w:rsid w:val="345952D3"/>
    <w:rsid w:val="34639605"/>
    <w:rsid w:val="34650157"/>
    <w:rsid w:val="3469FB33"/>
    <w:rsid w:val="3472145A"/>
    <w:rsid w:val="34891367"/>
    <w:rsid w:val="349235BE"/>
    <w:rsid w:val="34B654CD"/>
    <w:rsid w:val="34BC6EB0"/>
    <w:rsid w:val="34C420CE"/>
    <w:rsid w:val="34CB9427"/>
    <w:rsid w:val="34D06A72"/>
    <w:rsid w:val="34D20A35"/>
    <w:rsid w:val="34D3D859"/>
    <w:rsid w:val="34E0ECD4"/>
    <w:rsid w:val="34E51C64"/>
    <w:rsid w:val="34EA1032"/>
    <w:rsid w:val="34EA18B4"/>
    <w:rsid w:val="34EDBA69"/>
    <w:rsid w:val="3500094C"/>
    <w:rsid w:val="3513F265"/>
    <w:rsid w:val="35179B47"/>
    <w:rsid w:val="3523B4C1"/>
    <w:rsid w:val="352D1179"/>
    <w:rsid w:val="352EA9EE"/>
    <w:rsid w:val="3539E098"/>
    <w:rsid w:val="3542A1D7"/>
    <w:rsid w:val="354C3E93"/>
    <w:rsid w:val="3550550D"/>
    <w:rsid w:val="3555AA98"/>
    <w:rsid w:val="35857B36"/>
    <w:rsid w:val="3595EBA1"/>
    <w:rsid w:val="35963464"/>
    <w:rsid w:val="35A7DF6B"/>
    <w:rsid w:val="35AF4400"/>
    <w:rsid w:val="35C0E69D"/>
    <w:rsid w:val="35C3AB3F"/>
    <w:rsid w:val="35C44D4F"/>
    <w:rsid w:val="35C9656F"/>
    <w:rsid w:val="35CD39E9"/>
    <w:rsid w:val="35D36992"/>
    <w:rsid w:val="35D702DD"/>
    <w:rsid w:val="35E8BDFF"/>
    <w:rsid w:val="35EFA6DB"/>
    <w:rsid w:val="35F8A73B"/>
    <w:rsid w:val="35F9E270"/>
    <w:rsid w:val="360BBF9E"/>
    <w:rsid w:val="36146047"/>
    <w:rsid w:val="361A3982"/>
    <w:rsid w:val="36200CA0"/>
    <w:rsid w:val="362EA495"/>
    <w:rsid w:val="363417B4"/>
    <w:rsid w:val="363A773A"/>
    <w:rsid w:val="363BD49E"/>
    <w:rsid w:val="364CD69E"/>
    <w:rsid w:val="365B44C1"/>
    <w:rsid w:val="3669C3C0"/>
    <w:rsid w:val="366B3E0C"/>
    <w:rsid w:val="366BB067"/>
    <w:rsid w:val="3679CA27"/>
    <w:rsid w:val="367FA981"/>
    <w:rsid w:val="3681D424"/>
    <w:rsid w:val="3697F556"/>
    <w:rsid w:val="36ACDEFB"/>
    <w:rsid w:val="36BABDA5"/>
    <w:rsid w:val="36BCA169"/>
    <w:rsid w:val="36DE483B"/>
    <w:rsid w:val="36F3D943"/>
    <w:rsid w:val="37022022"/>
    <w:rsid w:val="3705FA67"/>
    <w:rsid w:val="37067665"/>
    <w:rsid w:val="370CD3B7"/>
    <w:rsid w:val="37102362"/>
    <w:rsid w:val="37139B10"/>
    <w:rsid w:val="3721565C"/>
    <w:rsid w:val="372AFE8A"/>
    <w:rsid w:val="372BA09A"/>
    <w:rsid w:val="373DFD0C"/>
    <w:rsid w:val="37494A66"/>
    <w:rsid w:val="3756E803"/>
    <w:rsid w:val="3756F79D"/>
    <w:rsid w:val="375E6D73"/>
    <w:rsid w:val="3764A484"/>
    <w:rsid w:val="377857D1"/>
    <w:rsid w:val="3780F880"/>
    <w:rsid w:val="3793A912"/>
    <w:rsid w:val="3794A02E"/>
    <w:rsid w:val="3795D1D6"/>
    <w:rsid w:val="379E021D"/>
    <w:rsid w:val="379E9157"/>
    <w:rsid w:val="37ACA831"/>
    <w:rsid w:val="37AF2963"/>
    <w:rsid w:val="37B1D9F8"/>
    <w:rsid w:val="37C80AE9"/>
    <w:rsid w:val="37CC4CDC"/>
    <w:rsid w:val="37E29933"/>
    <w:rsid w:val="37E96505"/>
    <w:rsid w:val="37EDF58F"/>
    <w:rsid w:val="37F24C06"/>
    <w:rsid w:val="37F38995"/>
    <w:rsid w:val="37FD288F"/>
    <w:rsid w:val="37FDACC2"/>
    <w:rsid w:val="3800B003"/>
    <w:rsid w:val="38236C44"/>
    <w:rsid w:val="383D48CB"/>
    <w:rsid w:val="383F8745"/>
    <w:rsid w:val="38475FF7"/>
    <w:rsid w:val="3849D159"/>
    <w:rsid w:val="384E94E1"/>
    <w:rsid w:val="3866993F"/>
    <w:rsid w:val="386BD7F5"/>
    <w:rsid w:val="38A3AE3E"/>
    <w:rsid w:val="38A8775D"/>
    <w:rsid w:val="38B7A241"/>
    <w:rsid w:val="38B7E4F9"/>
    <w:rsid w:val="38B9B262"/>
    <w:rsid w:val="38BE67F5"/>
    <w:rsid w:val="38C6E246"/>
    <w:rsid w:val="38D8E7DE"/>
    <w:rsid w:val="3900873F"/>
    <w:rsid w:val="39031DC5"/>
    <w:rsid w:val="390D0515"/>
    <w:rsid w:val="39150DAC"/>
    <w:rsid w:val="3919474D"/>
    <w:rsid w:val="391A04F1"/>
    <w:rsid w:val="391EBA1E"/>
    <w:rsid w:val="39251344"/>
    <w:rsid w:val="3925990A"/>
    <w:rsid w:val="394F4FEA"/>
    <w:rsid w:val="39537DCF"/>
    <w:rsid w:val="3954CE08"/>
    <w:rsid w:val="395D9C83"/>
    <w:rsid w:val="3964C54C"/>
    <w:rsid w:val="3965E269"/>
    <w:rsid w:val="3966D20E"/>
    <w:rsid w:val="39681D3D"/>
    <w:rsid w:val="39793400"/>
    <w:rsid w:val="3979C636"/>
    <w:rsid w:val="397EC159"/>
    <w:rsid w:val="398D75B7"/>
    <w:rsid w:val="398F59F6"/>
    <w:rsid w:val="3993EEEE"/>
    <w:rsid w:val="399AD7E3"/>
    <w:rsid w:val="39B43969"/>
    <w:rsid w:val="39B93AB5"/>
    <w:rsid w:val="39E9546F"/>
    <w:rsid w:val="39EA5CAC"/>
    <w:rsid w:val="39F35B54"/>
    <w:rsid w:val="3A09273B"/>
    <w:rsid w:val="3A1CC77C"/>
    <w:rsid w:val="3A300A48"/>
    <w:rsid w:val="3A33A725"/>
    <w:rsid w:val="3A443045"/>
    <w:rsid w:val="3A53B55A"/>
    <w:rsid w:val="3A64C014"/>
    <w:rsid w:val="3A67A4B3"/>
    <w:rsid w:val="3A697857"/>
    <w:rsid w:val="3A6EEE00"/>
    <w:rsid w:val="3A6F7006"/>
    <w:rsid w:val="3A794C41"/>
    <w:rsid w:val="3A92513A"/>
    <w:rsid w:val="3A9FD09F"/>
    <w:rsid w:val="3AA41DD7"/>
    <w:rsid w:val="3AAA7400"/>
    <w:rsid w:val="3AABDD9F"/>
    <w:rsid w:val="3AB9D02E"/>
    <w:rsid w:val="3AC330AD"/>
    <w:rsid w:val="3AD33D13"/>
    <w:rsid w:val="3ADF7389"/>
    <w:rsid w:val="3AED5A00"/>
    <w:rsid w:val="3AF1F5E1"/>
    <w:rsid w:val="3AF6F8CD"/>
    <w:rsid w:val="3AFB86CB"/>
    <w:rsid w:val="3AFC7CAE"/>
    <w:rsid w:val="3B014ED7"/>
    <w:rsid w:val="3B06311C"/>
    <w:rsid w:val="3B068FB8"/>
    <w:rsid w:val="3B144AA5"/>
    <w:rsid w:val="3B1AFE2B"/>
    <w:rsid w:val="3B29EC6F"/>
    <w:rsid w:val="3B2A1CCB"/>
    <w:rsid w:val="3B3D34E3"/>
    <w:rsid w:val="3B3D86EE"/>
    <w:rsid w:val="3B554547"/>
    <w:rsid w:val="3B58D37A"/>
    <w:rsid w:val="3B596761"/>
    <w:rsid w:val="3B777DCC"/>
    <w:rsid w:val="3B7ACDFA"/>
    <w:rsid w:val="3B87C4BE"/>
    <w:rsid w:val="3B9FC947"/>
    <w:rsid w:val="3BA7B098"/>
    <w:rsid w:val="3BB5D404"/>
    <w:rsid w:val="3BC2FA27"/>
    <w:rsid w:val="3BCE8FED"/>
    <w:rsid w:val="3BD2E747"/>
    <w:rsid w:val="3BE3CA5C"/>
    <w:rsid w:val="3C0FE7ED"/>
    <w:rsid w:val="3C5FBDB9"/>
    <w:rsid w:val="3C64CCB6"/>
    <w:rsid w:val="3C671BE0"/>
    <w:rsid w:val="3C6ED247"/>
    <w:rsid w:val="3C748285"/>
    <w:rsid w:val="3C790EAD"/>
    <w:rsid w:val="3C7C3D13"/>
    <w:rsid w:val="3C8AC625"/>
    <w:rsid w:val="3C9B6246"/>
    <w:rsid w:val="3CA8BA5E"/>
    <w:rsid w:val="3CC00A1F"/>
    <w:rsid w:val="3CD2D65C"/>
    <w:rsid w:val="3CE9939D"/>
    <w:rsid w:val="3CF15903"/>
    <w:rsid w:val="3CF18395"/>
    <w:rsid w:val="3CFB5A9E"/>
    <w:rsid w:val="3D25080C"/>
    <w:rsid w:val="3D2E1FE3"/>
    <w:rsid w:val="3D2E5C71"/>
    <w:rsid w:val="3D323CEF"/>
    <w:rsid w:val="3D3D198F"/>
    <w:rsid w:val="3D57E762"/>
    <w:rsid w:val="3D7454D0"/>
    <w:rsid w:val="3D8098EB"/>
    <w:rsid w:val="3D80D6CA"/>
    <w:rsid w:val="3D8CDD99"/>
    <w:rsid w:val="3D8D6118"/>
    <w:rsid w:val="3DB28BF7"/>
    <w:rsid w:val="3DBA95E1"/>
    <w:rsid w:val="3DC56ACE"/>
    <w:rsid w:val="3DD01A5E"/>
    <w:rsid w:val="3DEE8CF1"/>
    <w:rsid w:val="3DEF804D"/>
    <w:rsid w:val="3DF938FC"/>
    <w:rsid w:val="3E0BF217"/>
    <w:rsid w:val="3E112353"/>
    <w:rsid w:val="3E25E48E"/>
    <w:rsid w:val="3E29251F"/>
    <w:rsid w:val="3E29C439"/>
    <w:rsid w:val="3E2EBEC2"/>
    <w:rsid w:val="3E459B62"/>
    <w:rsid w:val="3E730773"/>
    <w:rsid w:val="3E93DBB7"/>
    <w:rsid w:val="3E99FB75"/>
    <w:rsid w:val="3E9EDB01"/>
    <w:rsid w:val="3EC19981"/>
    <w:rsid w:val="3EC62397"/>
    <w:rsid w:val="3EC79406"/>
    <w:rsid w:val="3ECA92D2"/>
    <w:rsid w:val="3ED3D241"/>
    <w:rsid w:val="3ED7F856"/>
    <w:rsid w:val="3EDDA961"/>
    <w:rsid w:val="3EF3913D"/>
    <w:rsid w:val="3EFAC3F0"/>
    <w:rsid w:val="3F07BE3C"/>
    <w:rsid w:val="3F1984A3"/>
    <w:rsid w:val="3F25B759"/>
    <w:rsid w:val="3F40D3D7"/>
    <w:rsid w:val="3F493367"/>
    <w:rsid w:val="3F57F14B"/>
    <w:rsid w:val="3F5B1AFF"/>
    <w:rsid w:val="3F640B80"/>
    <w:rsid w:val="3F7E75B2"/>
    <w:rsid w:val="3F894AD5"/>
    <w:rsid w:val="3FA2693A"/>
    <w:rsid w:val="3FA539D9"/>
    <w:rsid w:val="3FA5E129"/>
    <w:rsid w:val="3FC79CBE"/>
    <w:rsid w:val="3FE16BC3"/>
    <w:rsid w:val="3FFD5D92"/>
    <w:rsid w:val="402B9A31"/>
    <w:rsid w:val="402E19BA"/>
    <w:rsid w:val="403F669F"/>
    <w:rsid w:val="4045092D"/>
    <w:rsid w:val="405A4B1A"/>
    <w:rsid w:val="4067A797"/>
    <w:rsid w:val="406A24F2"/>
    <w:rsid w:val="40756DE6"/>
    <w:rsid w:val="407E09D0"/>
    <w:rsid w:val="408E48BB"/>
    <w:rsid w:val="40944A6E"/>
    <w:rsid w:val="409B7009"/>
    <w:rsid w:val="40BCAB07"/>
    <w:rsid w:val="40BD6F81"/>
    <w:rsid w:val="40BE9FF9"/>
    <w:rsid w:val="40C1D7CB"/>
    <w:rsid w:val="40D03699"/>
    <w:rsid w:val="40D45922"/>
    <w:rsid w:val="40DD64A0"/>
    <w:rsid w:val="40F77979"/>
    <w:rsid w:val="4118173F"/>
    <w:rsid w:val="412B5A5B"/>
    <w:rsid w:val="4136AA2D"/>
    <w:rsid w:val="413A3E28"/>
    <w:rsid w:val="413B4178"/>
    <w:rsid w:val="414392D9"/>
    <w:rsid w:val="41551975"/>
    <w:rsid w:val="416C140B"/>
    <w:rsid w:val="416D556D"/>
    <w:rsid w:val="4179EE3E"/>
    <w:rsid w:val="417A1560"/>
    <w:rsid w:val="418A3EC1"/>
    <w:rsid w:val="418AA41A"/>
    <w:rsid w:val="4194E73F"/>
    <w:rsid w:val="41A07311"/>
    <w:rsid w:val="41A43E1E"/>
    <w:rsid w:val="41A48F08"/>
    <w:rsid w:val="41A9B261"/>
    <w:rsid w:val="41AF6ADD"/>
    <w:rsid w:val="41BE0094"/>
    <w:rsid w:val="41C5256D"/>
    <w:rsid w:val="41CC3A20"/>
    <w:rsid w:val="41D19C37"/>
    <w:rsid w:val="41E4B722"/>
    <w:rsid w:val="41EA6BE3"/>
    <w:rsid w:val="41FF79BB"/>
    <w:rsid w:val="41FF7BD9"/>
    <w:rsid w:val="4224A533"/>
    <w:rsid w:val="422BF5C6"/>
    <w:rsid w:val="42393690"/>
    <w:rsid w:val="423D0CDA"/>
    <w:rsid w:val="425612EA"/>
    <w:rsid w:val="42655B2A"/>
    <w:rsid w:val="4271BB3B"/>
    <w:rsid w:val="427C3D35"/>
    <w:rsid w:val="427ED02A"/>
    <w:rsid w:val="428E188E"/>
    <w:rsid w:val="42923ABA"/>
    <w:rsid w:val="429D6D07"/>
    <w:rsid w:val="42A1C5D7"/>
    <w:rsid w:val="42ADA251"/>
    <w:rsid w:val="42B84857"/>
    <w:rsid w:val="42C17548"/>
    <w:rsid w:val="42C71437"/>
    <w:rsid w:val="42DC6EDD"/>
    <w:rsid w:val="430A59BA"/>
    <w:rsid w:val="431D6154"/>
    <w:rsid w:val="4326EAEF"/>
    <w:rsid w:val="432AA415"/>
    <w:rsid w:val="4335BF48"/>
    <w:rsid w:val="434BB800"/>
    <w:rsid w:val="434F9268"/>
    <w:rsid w:val="43680A81"/>
    <w:rsid w:val="436FC7C1"/>
    <w:rsid w:val="438B8C28"/>
    <w:rsid w:val="439B9113"/>
    <w:rsid w:val="43AC243F"/>
    <w:rsid w:val="43D73200"/>
    <w:rsid w:val="43DE9DFD"/>
    <w:rsid w:val="43EE41C9"/>
    <w:rsid w:val="4405F43C"/>
    <w:rsid w:val="440865B6"/>
    <w:rsid w:val="441B0161"/>
    <w:rsid w:val="441CABC6"/>
    <w:rsid w:val="441CF917"/>
    <w:rsid w:val="442D6C67"/>
    <w:rsid w:val="442FBEBF"/>
    <w:rsid w:val="4453488B"/>
    <w:rsid w:val="4454880C"/>
    <w:rsid w:val="447942A4"/>
    <w:rsid w:val="4486D410"/>
    <w:rsid w:val="44916993"/>
    <w:rsid w:val="4496C236"/>
    <w:rsid w:val="449A1B88"/>
    <w:rsid w:val="44C3076D"/>
    <w:rsid w:val="44C33A6D"/>
    <w:rsid w:val="44D0CF0E"/>
    <w:rsid w:val="44F2D8F0"/>
    <w:rsid w:val="44F54109"/>
    <w:rsid w:val="44F912B3"/>
    <w:rsid w:val="44FA94A6"/>
    <w:rsid w:val="450079D8"/>
    <w:rsid w:val="4503DAE2"/>
    <w:rsid w:val="450BEA9E"/>
    <w:rsid w:val="450D37E8"/>
    <w:rsid w:val="450F2C04"/>
    <w:rsid w:val="4516F194"/>
    <w:rsid w:val="451DEB3E"/>
    <w:rsid w:val="452319F5"/>
    <w:rsid w:val="4527C781"/>
    <w:rsid w:val="45426081"/>
    <w:rsid w:val="454B00AB"/>
    <w:rsid w:val="454B03F9"/>
    <w:rsid w:val="4551617A"/>
    <w:rsid w:val="45596272"/>
    <w:rsid w:val="456AC040"/>
    <w:rsid w:val="4571ACA3"/>
    <w:rsid w:val="459443E6"/>
    <w:rsid w:val="45960291"/>
    <w:rsid w:val="4596B982"/>
    <w:rsid w:val="459E103B"/>
    <w:rsid w:val="45A246B5"/>
    <w:rsid w:val="45BF8D90"/>
    <w:rsid w:val="45C783BD"/>
    <w:rsid w:val="45C9ED8A"/>
    <w:rsid w:val="45CA0C8E"/>
    <w:rsid w:val="45D47FE1"/>
    <w:rsid w:val="45D55F42"/>
    <w:rsid w:val="45DC2573"/>
    <w:rsid w:val="45EAC510"/>
    <w:rsid w:val="460BE4C0"/>
    <w:rsid w:val="460DA051"/>
    <w:rsid w:val="4614AA95"/>
    <w:rsid w:val="46357363"/>
    <w:rsid w:val="46405306"/>
    <w:rsid w:val="464CD1FF"/>
    <w:rsid w:val="464F31D1"/>
    <w:rsid w:val="466A1A65"/>
    <w:rsid w:val="466EDC5F"/>
    <w:rsid w:val="4670FE05"/>
    <w:rsid w:val="467714DC"/>
    <w:rsid w:val="467F4D70"/>
    <w:rsid w:val="46808E99"/>
    <w:rsid w:val="469D5B3E"/>
    <w:rsid w:val="46AD6999"/>
    <w:rsid w:val="46B4C618"/>
    <w:rsid w:val="46B90951"/>
    <w:rsid w:val="46BCAC32"/>
    <w:rsid w:val="46C7C44B"/>
    <w:rsid w:val="46D99A55"/>
    <w:rsid w:val="46E6E512"/>
    <w:rsid w:val="46FC6D91"/>
    <w:rsid w:val="47174E57"/>
    <w:rsid w:val="47342AE0"/>
    <w:rsid w:val="47435B20"/>
    <w:rsid w:val="474410D2"/>
    <w:rsid w:val="47442DE8"/>
    <w:rsid w:val="477245D6"/>
    <w:rsid w:val="477C5771"/>
    <w:rsid w:val="477D0774"/>
    <w:rsid w:val="477EADA3"/>
    <w:rsid w:val="47AEE4A7"/>
    <w:rsid w:val="47D6F617"/>
    <w:rsid w:val="47D8263B"/>
    <w:rsid w:val="47DAD75F"/>
    <w:rsid w:val="47F2660E"/>
    <w:rsid w:val="47F83F8B"/>
    <w:rsid w:val="47FAFD2B"/>
    <w:rsid w:val="48022E50"/>
    <w:rsid w:val="480B14B6"/>
    <w:rsid w:val="480B2F5A"/>
    <w:rsid w:val="480C5313"/>
    <w:rsid w:val="4810BA2E"/>
    <w:rsid w:val="481A198B"/>
    <w:rsid w:val="481C5EFA"/>
    <w:rsid w:val="4826728A"/>
    <w:rsid w:val="48316D08"/>
    <w:rsid w:val="483E70E8"/>
    <w:rsid w:val="48468A4A"/>
    <w:rsid w:val="4854ACC4"/>
    <w:rsid w:val="485561BC"/>
    <w:rsid w:val="485562E4"/>
    <w:rsid w:val="4859EFE1"/>
    <w:rsid w:val="48601FC3"/>
    <w:rsid w:val="48620DCE"/>
    <w:rsid w:val="4863C78C"/>
    <w:rsid w:val="486E0681"/>
    <w:rsid w:val="48A86BCE"/>
    <w:rsid w:val="48C1B2EC"/>
    <w:rsid w:val="48EE6B22"/>
    <w:rsid w:val="4916ED64"/>
    <w:rsid w:val="493CD01D"/>
    <w:rsid w:val="493CD86D"/>
    <w:rsid w:val="493D6CB5"/>
    <w:rsid w:val="49427D75"/>
    <w:rsid w:val="49454113"/>
    <w:rsid w:val="4947EEBE"/>
    <w:rsid w:val="495BC400"/>
    <w:rsid w:val="497E774B"/>
    <w:rsid w:val="497E9356"/>
    <w:rsid w:val="497F4766"/>
    <w:rsid w:val="4993F953"/>
    <w:rsid w:val="49966F1A"/>
    <w:rsid w:val="499CDBA2"/>
    <w:rsid w:val="49C85407"/>
    <w:rsid w:val="49D157B8"/>
    <w:rsid w:val="49DEDCBC"/>
    <w:rsid w:val="49DF9219"/>
    <w:rsid w:val="49FD53ED"/>
    <w:rsid w:val="49FE9FB2"/>
    <w:rsid w:val="4A0BAED3"/>
    <w:rsid w:val="4A1B213D"/>
    <w:rsid w:val="4A3C4C9E"/>
    <w:rsid w:val="4A3E3163"/>
    <w:rsid w:val="4A5F9BE1"/>
    <w:rsid w:val="4A6A025A"/>
    <w:rsid w:val="4A8E1471"/>
    <w:rsid w:val="4A93E3DE"/>
    <w:rsid w:val="4A945C12"/>
    <w:rsid w:val="4AA93619"/>
    <w:rsid w:val="4AB5176E"/>
    <w:rsid w:val="4ABBA0EE"/>
    <w:rsid w:val="4AC7B83D"/>
    <w:rsid w:val="4AD93449"/>
    <w:rsid w:val="4AE6CA62"/>
    <w:rsid w:val="4B06AFED"/>
    <w:rsid w:val="4B215A1C"/>
    <w:rsid w:val="4B24D973"/>
    <w:rsid w:val="4B30134A"/>
    <w:rsid w:val="4B37E415"/>
    <w:rsid w:val="4B3A5691"/>
    <w:rsid w:val="4B413096"/>
    <w:rsid w:val="4B463C30"/>
    <w:rsid w:val="4B56CF52"/>
    <w:rsid w:val="4B576995"/>
    <w:rsid w:val="4B70CC61"/>
    <w:rsid w:val="4B7D98A7"/>
    <w:rsid w:val="4B8A08F5"/>
    <w:rsid w:val="4B9312E7"/>
    <w:rsid w:val="4B946E4E"/>
    <w:rsid w:val="4B9A9289"/>
    <w:rsid w:val="4BAB50DB"/>
    <w:rsid w:val="4BBA2DD2"/>
    <w:rsid w:val="4BC36111"/>
    <w:rsid w:val="4BC9AB80"/>
    <w:rsid w:val="4BCFC9EE"/>
    <w:rsid w:val="4BE436F7"/>
    <w:rsid w:val="4BEA20AC"/>
    <w:rsid w:val="4BF1665E"/>
    <w:rsid w:val="4BF1B7E7"/>
    <w:rsid w:val="4C13E1FA"/>
    <w:rsid w:val="4C149E3C"/>
    <w:rsid w:val="4C170E7B"/>
    <w:rsid w:val="4C2420B2"/>
    <w:rsid w:val="4C29E4D2"/>
    <w:rsid w:val="4C2C9DAA"/>
    <w:rsid w:val="4C2CE7F4"/>
    <w:rsid w:val="4C2E4530"/>
    <w:rsid w:val="4C2FA9C9"/>
    <w:rsid w:val="4C491E8F"/>
    <w:rsid w:val="4C53DF1F"/>
    <w:rsid w:val="4C6C7C57"/>
    <w:rsid w:val="4C7CE1D5"/>
    <w:rsid w:val="4C8702BA"/>
    <w:rsid w:val="4C901F5D"/>
    <w:rsid w:val="4C98B01C"/>
    <w:rsid w:val="4CAB660E"/>
    <w:rsid w:val="4CADE65A"/>
    <w:rsid w:val="4CB0FEAD"/>
    <w:rsid w:val="4CB4B610"/>
    <w:rsid w:val="4CC7DC51"/>
    <w:rsid w:val="4CCA47A8"/>
    <w:rsid w:val="4CCB3406"/>
    <w:rsid w:val="4CEA22EE"/>
    <w:rsid w:val="4CEF9138"/>
    <w:rsid w:val="4CEFDBB0"/>
    <w:rsid w:val="4CF71694"/>
    <w:rsid w:val="4D0A63D8"/>
    <w:rsid w:val="4D0F94E5"/>
    <w:rsid w:val="4D10E79E"/>
    <w:rsid w:val="4D155867"/>
    <w:rsid w:val="4D16A19B"/>
    <w:rsid w:val="4D21B24B"/>
    <w:rsid w:val="4D237357"/>
    <w:rsid w:val="4D242BBD"/>
    <w:rsid w:val="4D2929C7"/>
    <w:rsid w:val="4D3B6E7F"/>
    <w:rsid w:val="4D52088E"/>
    <w:rsid w:val="4D6DEAB7"/>
    <w:rsid w:val="4D854DBF"/>
    <w:rsid w:val="4D88979F"/>
    <w:rsid w:val="4D9525F9"/>
    <w:rsid w:val="4D96AAD6"/>
    <w:rsid w:val="4DB96D45"/>
    <w:rsid w:val="4DE3D284"/>
    <w:rsid w:val="4DED4EC6"/>
    <w:rsid w:val="4DF3E6E2"/>
    <w:rsid w:val="4E045724"/>
    <w:rsid w:val="4E0EEF57"/>
    <w:rsid w:val="4E118B14"/>
    <w:rsid w:val="4E23BDD4"/>
    <w:rsid w:val="4E347338"/>
    <w:rsid w:val="4E563FA6"/>
    <w:rsid w:val="4E655256"/>
    <w:rsid w:val="4E7143DB"/>
    <w:rsid w:val="4E716AE6"/>
    <w:rsid w:val="4E8973A8"/>
    <w:rsid w:val="4E8ED16A"/>
    <w:rsid w:val="4E9C029A"/>
    <w:rsid w:val="4E9C3512"/>
    <w:rsid w:val="4EA045E6"/>
    <w:rsid w:val="4EA63439"/>
    <w:rsid w:val="4EB5D05F"/>
    <w:rsid w:val="4EC6C12E"/>
    <w:rsid w:val="4EDBEF62"/>
    <w:rsid w:val="4EFD8738"/>
    <w:rsid w:val="4F09B500"/>
    <w:rsid w:val="4F10C842"/>
    <w:rsid w:val="4F13DACB"/>
    <w:rsid w:val="4F168B5D"/>
    <w:rsid w:val="4F21C16E"/>
    <w:rsid w:val="4F28BB22"/>
    <w:rsid w:val="4F34D8E9"/>
    <w:rsid w:val="4F3F4016"/>
    <w:rsid w:val="4F49BCCE"/>
    <w:rsid w:val="4F6A0068"/>
    <w:rsid w:val="4F7172B3"/>
    <w:rsid w:val="4F8AFE94"/>
    <w:rsid w:val="4FB5EC4C"/>
    <w:rsid w:val="4FB78AD7"/>
    <w:rsid w:val="4FCDD470"/>
    <w:rsid w:val="4FE21E7D"/>
    <w:rsid w:val="4FE602CD"/>
    <w:rsid w:val="4FE76A95"/>
    <w:rsid w:val="4FECE6B3"/>
    <w:rsid w:val="4FEDE5F6"/>
    <w:rsid w:val="4FFA2D72"/>
    <w:rsid w:val="4FFCE44E"/>
    <w:rsid w:val="4FFDEF4E"/>
    <w:rsid w:val="50040454"/>
    <w:rsid w:val="500FBCF2"/>
    <w:rsid w:val="503903BA"/>
    <w:rsid w:val="503CF4F3"/>
    <w:rsid w:val="50586B6C"/>
    <w:rsid w:val="505DDB16"/>
    <w:rsid w:val="5072E665"/>
    <w:rsid w:val="5073E547"/>
    <w:rsid w:val="50783A51"/>
    <w:rsid w:val="50851328"/>
    <w:rsid w:val="508AF690"/>
    <w:rsid w:val="508EDCF6"/>
    <w:rsid w:val="50933314"/>
    <w:rsid w:val="5099D375"/>
    <w:rsid w:val="509B9750"/>
    <w:rsid w:val="50C63C33"/>
    <w:rsid w:val="50DE2488"/>
    <w:rsid w:val="50E9142F"/>
    <w:rsid w:val="5108B2DE"/>
    <w:rsid w:val="510F8F06"/>
    <w:rsid w:val="511028D3"/>
    <w:rsid w:val="51119058"/>
    <w:rsid w:val="51137A48"/>
    <w:rsid w:val="5120A1BE"/>
    <w:rsid w:val="51241C7C"/>
    <w:rsid w:val="512CFE7F"/>
    <w:rsid w:val="51393394"/>
    <w:rsid w:val="51543694"/>
    <w:rsid w:val="516D4B24"/>
    <w:rsid w:val="5178D61B"/>
    <w:rsid w:val="5182A9CC"/>
    <w:rsid w:val="51B20735"/>
    <w:rsid w:val="51B93793"/>
    <w:rsid w:val="51C9DDAB"/>
    <w:rsid w:val="51CAA7F4"/>
    <w:rsid w:val="51D56FE6"/>
    <w:rsid w:val="51D6852A"/>
    <w:rsid w:val="51DD4B36"/>
    <w:rsid w:val="52060B54"/>
    <w:rsid w:val="520D4F4B"/>
    <w:rsid w:val="521ACCE8"/>
    <w:rsid w:val="521E5D93"/>
    <w:rsid w:val="52263322"/>
    <w:rsid w:val="522731E5"/>
    <w:rsid w:val="52351F00"/>
    <w:rsid w:val="523DCD72"/>
    <w:rsid w:val="52422745"/>
    <w:rsid w:val="52494348"/>
    <w:rsid w:val="525257DB"/>
    <w:rsid w:val="5259F2A7"/>
    <w:rsid w:val="5268C708"/>
    <w:rsid w:val="527A39D9"/>
    <w:rsid w:val="527C7A07"/>
    <w:rsid w:val="529F6599"/>
    <w:rsid w:val="52A87EDA"/>
    <w:rsid w:val="52AE75C5"/>
    <w:rsid w:val="52AFACA7"/>
    <w:rsid w:val="52B3D5F6"/>
    <w:rsid w:val="52BC0F0E"/>
    <w:rsid w:val="52BE42AE"/>
    <w:rsid w:val="52BFECDD"/>
    <w:rsid w:val="52C0532D"/>
    <w:rsid w:val="52CB4F88"/>
    <w:rsid w:val="52F150B6"/>
    <w:rsid w:val="52F34BE0"/>
    <w:rsid w:val="5302969E"/>
    <w:rsid w:val="5303789B"/>
    <w:rsid w:val="53058502"/>
    <w:rsid w:val="530CD15B"/>
    <w:rsid w:val="5320C8F1"/>
    <w:rsid w:val="5329009D"/>
    <w:rsid w:val="532C0D6A"/>
    <w:rsid w:val="532E39CF"/>
    <w:rsid w:val="533A191D"/>
    <w:rsid w:val="53473A58"/>
    <w:rsid w:val="534C8DD5"/>
    <w:rsid w:val="534D3454"/>
    <w:rsid w:val="5350DF27"/>
    <w:rsid w:val="535A1ADC"/>
    <w:rsid w:val="5370BADD"/>
    <w:rsid w:val="5375E37E"/>
    <w:rsid w:val="5378861B"/>
    <w:rsid w:val="537ED669"/>
    <w:rsid w:val="53891FA3"/>
    <w:rsid w:val="538D32F5"/>
    <w:rsid w:val="539D1B2B"/>
    <w:rsid w:val="539F3735"/>
    <w:rsid w:val="53A2EEF9"/>
    <w:rsid w:val="53A778CE"/>
    <w:rsid w:val="53BB6DE1"/>
    <w:rsid w:val="53D48269"/>
    <w:rsid w:val="53E513A9"/>
    <w:rsid w:val="53F9D1BC"/>
    <w:rsid w:val="53FEF2F6"/>
    <w:rsid w:val="5404B792"/>
    <w:rsid w:val="54073EF9"/>
    <w:rsid w:val="540CB120"/>
    <w:rsid w:val="540CEF1A"/>
    <w:rsid w:val="54160A3A"/>
    <w:rsid w:val="5445219F"/>
    <w:rsid w:val="5450D836"/>
    <w:rsid w:val="545BBD3E"/>
    <w:rsid w:val="54736406"/>
    <w:rsid w:val="548B5B79"/>
    <w:rsid w:val="54983AC2"/>
    <w:rsid w:val="54A8605C"/>
    <w:rsid w:val="54BE7382"/>
    <w:rsid w:val="54BEE3AE"/>
    <w:rsid w:val="54CCF124"/>
    <w:rsid w:val="54DA7F3A"/>
    <w:rsid w:val="54E29C91"/>
    <w:rsid w:val="54E37490"/>
    <w:rsid w:val="54E41EE5"/>
    <w:rsid w:val="54E85E36"/>
    <w:rsid w:val="54E8A074"/>
    <w:rsid w:val="54EA89E7"/>
    <w:rsid w:val="54FA14DE"/>
    <w:rsid w:val="550673D0"/>
    <w:rsid w:val="55084193"/>
    <w:rsid w:val="550AF2DA"/>
    <w:rsid w:val="55140DE8"/>
    <w:rsid w:val="5534ACDC"/>
    <w:rsid w:val="55390AC4"/>
    <w:rsid w:val="553DCA27"/>
    <w:rsid w:val="55515673"/>
    <w:rsid w:val="556100AA"/>
    <w:rsid w:val="55712C75"/>
    <w:rsid w:val="55910D8A"/>
    <w:rsid w:val="55919369"/>
    <w:rsid w:val="5593BE52"/>
    <w:rsid w:val="55B45E40"/>
    <w:rsid w:val="55B4E555"/>
    <w:rsid w:val="55B649A5"/>
    <w:rsid w:val="55C15D4A"/>
    <w:rsid w:val="55D060A1"/>
    <w:rsid w:val="55D5462A"/>
    <w:rsid w:val="55D65F54"/>
    <w:rsid w:val="55DFC855"/>
    <w:rsid w:val="55FAC2F0"/>
    <w:rsid w:val="560A75DC"/>
    <w:rsid w:val="560AE8E6"/>
    <w:rsid w:val="564857FF"/>
    <w:rsid w:val="56583183"/>
    <w:rsid w:val="56640E9A"/>
    <w:rsid w:val="5674E8C3"/>
    <w:rsid w:val="5690557C"/>
    <w:rsid w:val="569888A5"/>
    <w:rsid w:val="5698B45F"/>
    <w:rsid w:val="56AB2089"/>
    <w:rsid w:val="56BBA8FC"/>
    <w:rsid w:val="56BD9EF2"/>
    <w:rsid w:val="56C4629A"/>
    <w:rsid w:val="56D26E96"/>
    <w:rsid w:val="56D6FF28"/>
    <w:rsid w:val="56FF70FB"/>
    <w:rsid w:val="57170E26"/>
    <w:rsid w:val="5719A5AF"/>
    <w:rsid w:val="571CB46B"/>
    <w:rsid w:val="573C0655"/>
    <w:rsid w:val="573E1DC1"/>
    <w:rsid w:val="575576C5"/>
    <w:rsid w:val="576559F4"/>
    <w:rsid w:val="57845E12"/>
    <w:rsid w:val="5798B056"/>
    <w:rsid w:val="57999E9A"/>
    <w:rsid w:val="579E9004"/>
    <w:rsid w:val="57A65864"/>
    <w:rsid w:val="57B4C06C"/>
    <w:rsid w:val="57C3A949"/>
    <w:rsid w:val="57CCCBCF"/>
    <w:rsid w:val="57D1E032"/>
    <w:rsid w:val="57DC162B"/>
    <w:rsid w:val="57E714B1"/>
    <w:rsid w:val="58058E05"/>
    <w:rsid w:val="58074BD7"/>
    <w:rsid w:val="58111785"/>
    <w:rsid w:val="581E04A2"/>
    <w:rsid w:val="5823CAA5"/>
    <w:rsid w:val="5826372D"/>
    <w:rsid w:val="5864B887"/>
    <w:rsid w:val="586E7E9E"/>
    <w:rsid w:val="5872937D"/>
    <w:rsid w:val="5878C99F"/>
    <w:rsid w:val="587B1F07"/>
    <w:rsid w:val="588BEAC9"/>
    <w:rsid w:val="5892B8DA"/>
    <w:rsid w:val="58A392BD"/>
    <w:rsid w:val="58B8550F"/>
    <w:rsid w:val="58D7D6B6"/>
    <w:rsid w:val="58D8CDF7"/>
    <w:rsid w:val="58DF703A"/>
    <w:rsid w:val="58F19643"/>
    <w:rsid w:val="5916E1E7"/>
    <w:rsid w:val="592578EF"/>
    <w:rsid w:val="5931D937"/>
    <w:rsid w:val="59328C70"/>
    <w:rsid w:val="59349768"/>
    <w:rsid w:val="594A7EA5"/>
    <w:rsid w:val="594AF5A0"/>
    <w:rsid w:val="59540B08"/>
    <w:rsid w:val="597235D5"/>
    <w:rsid w:val="59767DDC"/>
    <w:rsid w:val="598E70AB"/>
    <w:rsid w:val="59962810"/>
    <w:rsid w:val="59A16FE0"/>
    <w:rsid w:val="59B5AC71"/>
    <w:rsid w:val="59B85856"/>
    <w:rsid w:val="59B92C19"/>
    <w:rsid w:val="59C8662A"/>
    <w:rsid w:val="59D4EF90"/>
    <w:rsid w:val="59D8FF3F"/>
    <w:rsid w:val="59E081CB"/>
    <w:rsid w:val="59E1D796"/>
    <w:rsid w:val="59E24565"/>
    <w:rsid w:val="59E76F7F"/>
    <w:rsid w:val="59E8F720"/>
    <w:rsid w:val="59F8A3F2"/>
    <w:rsid w:val="59F8B37B"/>
    <w:rsid w:val="5A054FD5"/>
    <w:rsid w:val="5A07C6E7"/>
    <w:rsid w:val="5A098CB6"/>
    <w:rsid w:val="5A0F436D"/>
    <w:rsid w:val="5A143346"/>
    <w:rsid w:val="5A1B657D"/>
    <w:rsid w:val="5A2595B9"/>
    <w:rsid w:val="5A27EAB9"/>
    <w:rsid w:val="5A6368DF"/>
    <w:rsid w:val="5A69EA3F"/>
    <w:rsid w:val="5A775E14"/>
    <w:rsid w:val="5A787441"/>
    <w:rsid w:val="5A83119D"/>
    <w:rsid w:val="5A90A81A"/>
    <w:rsid w:val="5AACBC9A"/>
    <w:rsid w:val="5AB43414"/>
    <w:rsid w:val="5AB6714C"/>
    <w:rsid w:val="5AB7EF11"/>
    <w:rsid w:val="5AC29154"/>
    <w:rsid w:val="5ADBD209"/>
    <w:rsid w:val="5B0EF59F"/>
    <w:rsid w:val="5B12F058"/>
    <w:rsid w:val="5B1BB485"/>
    <w:rsid w:val="5B2FD1B5"/>
    <w:rsid w:val="5B388A5C"/>
    <w:rsid w:val="5B39BB66"/>
    <w:rsid w:val="5B3EF2FC"/>
    <w:rsid w:val="5B4BFC9C"/>
    <w:rsid w:val="5B590912"/>
    <w:rsid w:val="5B5B5DD3"/>
    <w:rsid w:val="5B60C6C8"/>
    <w:rsid w:val="5B68CD58"/>
    <w:rsid w:val="5B982DCD"/>
    <w:rsid w:val="5B9BCD5B"/>
    <w:rsid w:val="5B9C6ABC"/>
    <w:rsid w:val="5BA9F095"/>
    <w:rsid w:val="5BBC0288"/>
    <w:rsid w:val="5BC16D6D"/>
    <w:rsid w:val="5BC989BF"/>
    <w:rsid w:val="5BCC323A"/>
    <w:rsid w:val="5BCC4A65"/>
    <w:rsid w:val="5BCD73B0"/>
    <w:rsid w:val="5BD28269"/>
    <w:rsid w:val="5BD38487"/>
    <w:rsid w:val="5BDA9FCA"/>
    <w:rsid w:val="5BEEFE69"/>
    <w:rsid w:val="5BF0258E"/>
    <w:rsid w:val="5BF89F0A"/>
    <w:rsid w:val="5BFE2395"/>
    <w:rsid w:val="5C06F4C8"/>
    <w:rsid w:val="5C0F747B"/>
    <w:rsid w:val="5C0FC977"/>
    <w:rsid w:val="5C18A5CC"/>
    <w:rsid w:val="5C18B64F"/>
    <w:rsid w:val="5C26E585"/>
    <w:rsid w:val="5C2DEFD3"/>
    <w:rsid w:val="5C386AF6"/>
    <w:rsid w:val="5C3F1D94"/>
    <w:rsid w:val="5C4329A0"/>
    <w:rsid w:val="5C4D56AE"/>
    <w:rsid w:val="5C618AC1"/>
    <w:rsid w:val="5C78AFA8"/>
    <w:rsid w:val="5C7B79C8"/>
    <w:rsid w:val="5C866417"/>
    <w:rsid w:val="5C915F1E"/>
    <w:rsid w:val="5C93A1F3"/>
    <w:rsid w:val="5C999A53"/>
    <w:rsid w:val="5C9AF325"/>
    <w:rsid w:val="5C9DBC27"/>
    <w:rsid w:val="5C9FC85C"/>
    <w:rsid w:val="5CA520EA"/>
    <w:rsid w:val="5CA65D1B"/>
    <w:rsid w:val="5CC189D8"/>
    <w:rsid w:val="5CC331C5"/>
    <w:rsid w:val="5CC70D65"/>
    <w:rsid w:val="5CCF7874"/>
    <w:rsid w:val="5CD38C3B"/>
    <w:rsid w:val="5CDA23D0"/>
    <w:rsid w:val="5CDE8EE3"/>
    <w:rsid w:val="5CDF060C"/>
    <w:rsid w:val="5CDF10DB"/>
    <w:rsid w:val="5CE8C60B"/>
    <w:rsid w:val="5D0551D7"/>
    <w:rsid w:val="5D075320"/>
    <w:rsid w:val="5D0C509C"/>
    <w:rsid w:val="5D1487BA"/>
    <w:rsid w:val="5D2A070A"/>
    <w:rsid w:val="5D319DDC"/>
    <w:rsid w:val="5D377A58"/>
    <w:rsid w:val="5D389D8E"/>
    <w:rsid w:val="5D40A928"/>
    <w:rsid w:val="5D46D82F"/>
    <w:rsid w:val="5D56D8ED"/>
    <w:rsid w:val="5D5F31F8"/>
    <w:rsid w:val="5D628F21"/>
    <w:rsid w:val="5D740F83"/>
    <w:rsid w:val="5D782ABD"/>
    <w:rsid w:val="5D8126DF"/>
    <w:rsid w:val="5D921F7C"/>
    <w:rsid w:val="5D94B2B5"/>
    <w:rsid w:val="5DB2D434"/>
    <w:rsid w:val="5DB54CCB"/>
    <w:rsid w:val="5DBCC67A"/>
    <w:rsid w:val="5DD2323F"/>
    <w:rsid w:val="5DDA2242"/>
    <w:rsid w:val="5DDD44F9"/>
    <w:rsid w:val="5DEF61D7"/>
    <w:rsid w:val="5DFCFD85"/>
    <w:rsid w:val="5E1118FE"/>
    <w:rsid w:val="5E16EDC1"/>
    <w:rsid w:val="5E23A84B"/>
    <w:rsid w:val="5E24A56D"/>
    <w:rsid w:val="5E2A6AEA"/>
    <w:rsid w:val="5E37B8CB"/>
    <w:rsid w:val="5E4286E4"/>
    <w:rsid w:val="5E4F69F4"/>
    <w:rsid w:val="5E6CA284"/>
    <w:rsid w:val="5E828BDD"/>
    <w:rsid w:val="5E85E26F"/>
    <w:rsid w:val="5E889FCF"/>
    <w:rsid w:val="5E89EE15"/>
    <w:rsid w:val="5E98678A"/>
    <w:rsid w:val="5E9FD645"/>
    <w:rsid w:val="5EB1BBDF"/>
    <w:rsid w:val="5EB29AA5"/>
    <w:rsid w:val="5EB3F2EE"/>
    <w:rsid w:val="5EC3511F"/>
    <w:rsid w:val="5EC3F990"/>
    <w:rsid w:val="5EC44589"/>
    <w:rsid w:val="5ED02EC2"/>
    <w:rsid w:val="5ED4ED17"/>
    <w:rsid w:val="5EDF7D02"/>
    <w:rsid w:val="5EF28AEF"/>
    <w:rsid w:val="5EF3496A"/>
    <w:rsid w:val="5EFB4F9E"/>
    <w:rsid w:val="5EFFBDB7"/>
    <w:rsid w:val="5F019C38"/>
    <w:rsid w:val="5F127B0E"/>
    <w:rsid w:val="5F13E52F"/>
    <w:rsid w:val="5F2AC53C"/>
    <w:rsid w:val="5F3CD592"/>
    <w:rsid w:val="5F5F42CE"/>
    <w:rsid w:val="5F7689F1"/>
    <w:rsid w:val="5F82621D"/>
    <w:rsid w:val="5F97655C"/>
    <w:rsid w:val="5F984D7F"/>
    <w:rsid w:val="5FA0DD9F"/>
    <w:rsid w:val="5FA83218"/>
    <w:rsid w:val="5FB4BA84"/>
    <w:rsid w:val="5FC0A20C"/>
    <w:rsid w:val="5FCC3C5A"/>
    <w:rsid w:val="5FCCC24D"/>
    <w:rsid w:val="5FD6ABA1"/>
    <w:rsid w:val="5FDA0127"/>
    <w:rsid w:val="5FDCC092"/>
    <w:rsid w:val="5FDE5745"/>
    <w:rsid w:val="5FE69A26"/>
    <w:rsid w:val="5FEC4A45"/>
    <w:rsid w:val="5FF05498"/>
    <w:rsid w:val="5FF92A9A"/>
    <w:rsid w:val="600051FA"/>
    <w:rsid w:val="600318A9"/>
    <w:rsid w:val="6004E9C7"/>
    <w:rsid w:val="60088A73"/>
    <w:rsid w:val="600F7F2C"/>
    <w:rsid w:val="6011BDBC"/>
    <w:rsid w:val="6012B79E"/>
    <w:rsid w:val="601D07F1"/>
    <w:rsid w:val="6020045A"/>
    <w:rsid w:val="602EFC8E"/>
    <w:rsid w:val="60536A67"/>
    <w:rsid w:val="6057B0D5"/>
    <w:rsid w:val="606548C7"/>
    <w:rsid w:val="606DA11A"/>
    <w:rsid w:val="6081E938"/>
    <w:rsid w:val="608A158C"/>
    <w:rsid w:val="60920762"/>
    <w:rsid w:val="6097B6F2"/>
    <w:rsid w:val="6097C7BB"/>
    <w:rsid w:val="609ADC57"/>
    <w:rsid w:val="60A652BC"/>
    <w:rsid w:val="60A7896B"/>
    <w:rsid w:val="60A84937"/>
    <w:rsid w:val="60B174C6"/>
    <w:rsid w:val="60B23701"/>
    <w:rsid w:val="60B48850"/>
    <w:rsid w:val="60BA8D3C"/>
    <w:rsid w:val="60BF3BED"/>
    <w:rsid w:val="60CD0194"/>
    <w:rsid w:val="60D9DDE8"/>
    <w:rsid w:val="60DBADB7"/>
    <w:rsid w:val="60EFA0A7"/>
    <w:rsid w:val="6104F8C6"/>
    <w:rsid w:val="610D6B2A"/>
    <w:rsid w:val="610FE1FD"/>
    <w:rsid w:val="6112DCF8"/>
    <w:rsid w:val="61176CE5"/>
    <w:rsid w:val="612E60DE"/>
    <w:rsid w:val="61332DDE"/>
    <w:rsid w:val="613AD901"/>
    <w:rsid w:val="613BD622"/>
    <w:rsid w:val="613CF557"/>
    <w:rsid w:val="6144A37D"/>
    <w:rsid w:val="61532792"/>
    <w:rsid w:val="6157FFBE"/>
    <w:rsid w:val="616C47C8"/>
    <w:rsid w:val="6171459E"/>
    <w:rsid w:val="6189C478"/>
    <w:rsid w:val="619848E1"/>
    <w:rsid w:val="619B3749"/>
    <w:rsid w:val="619E3147"/>
    <w:rsid w:val="61BB116D"/>
    <w:rsid w:val="61BEC551"/>
    <w:rsid w:val="61CA5E05"/>
    <w:rsid w:val="61D02A78"/>
    <w:rsid w:val="61E15290"/>
    <w:rsid w:val="61ED4C2E"/>
    <w:rsid w:val="61EF3AC8"/>
    <w:rsid w:val="61F21EA8"/>
    <w:rsid w:val="61F3E3C2"/>
    <w:rsid w:val="61F94097"/>
    <w:rsid w:val="62064929"/>
    <w:rsid w:val="620A37A0"/>
    <w:rsid w:val="620AEB7B"/>
    <w:rsid w:val="620F5FE5"/>
    <w:rsid w:val="62144C0E"/>
    <w:rsid w:val="621C1989"/>
    <w:rsid w:val="621F4479"/>
    <w:rsid w:val="623B1BDA"/>
    <w:rsid w:val="624634D3"/>
    <w:rsid w:val="624780A6"/>
    <w:rsid w:val="62717AE3"/>
    <w:rsid w:val="627189CB"/>
    <w:rsid w:val="628C6B51"/>
    <w:rsid w:val="629975A3"/>
    <w:rsid w:val="62B218F8"/>
    <w:rsid w:val="62B35EB8"/>
    <w:rsid w:val="62C80E85"/>
    <w:rsid w:val="62C8F0CD"/>
    <w:rsid w:val="62CEFEE2"/>
    <w:rsid w:val="62D0CC45"/>
    <w:rsid w:val="62E8A4B5"/>
    <w:rsid w:val="62ED872E"/>
    <w:rsid w:val="62F19C96"/>
    <w:rsid w:val="6302DB3C"/>
    <w:rsid w:val="6309E756"/>
    <w:rsid w:val="63187D88"/>
    <w:rsid w:val="631C4660"/>
    <w:rsid w:val="633CEF40"/>
    <w:rsid w:val="6344F7EA"/>
    <w:rsid w:val="634A2090"/>
    <w:rsid w:val="6352ECAD"/>
    <w:rsid w:val="63548E35"/>
    <w:rsid w:val="63623874"/>
    <w:rsid w:val="636CC8EC"/>
    <w:rsid w:val="63724638"/>
    <w:rsid w:val="637C64A7"/>
    <w:rsid w:val="63814DA8"/>
    <w:rsid w:val="6382794D"/>
    <w:rsid w:val="638F7CF2"/>
    <w:rsid w:val="639D3138"/>
    <w:rsid w:val="639F5866"/>
    <w:rsid w:val="63A0D611"/>
    <w:rsid w:val="63A6DF40"/>
    <w:rsid w:val="63ABCBDB"/>
    <w:rsid w:val="63BFE1BF"/>
    <w:rsid w:val="63CBE274"/>
    <w:rsid w:val="63D66008"/>
    <w:rsid w:val="63D89ED8"/>
    <w:rsid w:val="63E48B34"/>
    <w:rsid w:val="63F20BBF"/>
    <w:rsid w:val="6406511E"/>
    <w:rsid w:val="641002C7"/>
    <w:rsid w:val="64134E79"/>
    <w:rsid w:val="643E971D"/>
    <w:rsid w:val="6441C013"/>
    <w:rsid w:val="6453E0FB"/>
    <w:rsid w:val="645F2180"/>
    <w:rsid w:val="646069F0"/>
    <w:rsid w:val="6468C89D"/>
    <w:rsid w:val="646E7275"/>
    <w:rsid w:val="64725142"/>
    <w:rsid w:val="6481A99B"/>
    <w:rsid w:val="64825593"/>
    <w:rsid w:val="6484A3B1"/>
    <w:rsid w:val="6495D07D"/>
    <w:rsid w:val="6498AD19"/>
    <w:rsid w:val="6499C1BF"/>
    <w:rsid w:val="64A11B91"/>
    <w:rsid w:val="64A44776"/>
    <w:rsid w:val="64A6050A"/>
    <w:rsid w:val="64ABDB32"/>
    <w:rsid w:val="64D692B4"/>
    <w:rsid w:val="64D9B08D"/>
    <w:rsid w:val="64DAD61E"/>
    <w:rsid w:val="64DBFB96"/>
    <w:rsid w:val="651101D9"/>
    <w:rsid w:val="65114987"/>
    <w:rsid w:val="6518C840"/>
    <w:rsid w:val="652455EE"/>
    <w:rsid w:val="652963E0"/>
    <w:rsid w:val="652C9427"/>
    <w:rsid w:val="653383D0"/>
    <w:rsid w:val="6538CEDF"/>
    <w:rsid w:val="654DA6F0"/>
    <w:rsid w:val="655C8D91"/>
    <w:rsid w:val="655F97FE"/>
    <w:rsid w:val="6566541B"/>
    <w:rsid w:val="656754B6"/>
    <w:rsid w:val="6572E57E"/>
    <w:rsid w:val="658BEE08"/>
    <w:rsid w:val="65938B3A"/>
    <w:rsid w:val="6594E2B7"/>
    <w:rsid w:val="659F6389"/>
    <w:rsid w:val="65AF6567"/>
    <w:rsid w:val="65BF24D4"/>
    <w:rsid w:val="65C05EB0"/>
    <w:rsid w:val="65C57737"/>
    <w:rsid w:val="65C7E842"/>
    <w:rsid w:val="65CD8FAD"/>
    <w:rsid w:val="65D35AC1"/>
    <w:rsid w:val="65D8D293"/>
    <w:rsid w:val="65E83CF3"/>
    <w:rsid w:val="65E90587"/>
    <w:rsid w:val="65EE8191"/>
    <w:rsid w:val="65EFC2A6"/>
    <w:rsid w:val="65F8F0CE"/>
    <w:rsid w:val="6619B35F"/>
    <w:rsid w:val="661F2C6E"/>
    <w:rsid w:val="66260029"/>
    <w:rsid w:val="6632DBE7"/>
    <w:rsid w:val="66359220"/>
    <w:rsid w:val="6635AE6D"/>
    <w:rsid w:val="6644DDAB"/>
    <w:rsid w:val="66665017"/>
    <w:rsid w:val="666E1177"/>
    <w:rsid w:val="66737F51"/>
    <w:rsid w:val="667799F5"/>
    <w:rsid w:val="6677CBF7"/>
    <w:rsid w:val="66816CBB"/>
    <w:rsid w:val="6683803E"/>
    <w:rsid w:val="668DD823"/>
    <w:rsid w:val="66903386"/>
    <w:rsid w:val="66928EF8"/>
    <w:rsid w:val="669AF447"/>
    <w:rsid w:val="669DE8BD"/>
    <w:rsid w:val="66CA3584"/>
    <w:rsid w:val="66D5A26B"/>
    <w:rsid w:val="66DCE9EF"/>
    <w:rsid w:val="66F80B9E"/>
    <w:rsid w:val="66F81AF2"/>
    <w:rsid w:val="67072276"/>
    <w:rsid w:val="670BC7CD"/>
    <w:rsid w:val="670F0520"/>
    <w:rsid w:val="6717055F"/>
    <w:rsid w:val="671D1BB3"/>
    <w:rsid w:val="671D824B"/>
    <w:rsid w:val="673D4F3B"/>
    <w:rsid w:val="673E7315"/>
    <w:rsid w:val="6744FAEE"/>
    <w:rsid w:val="675F39CF"/>
    <w:rsid w:val="67633ABB"/>
    <w:rsid w:val="676D6F9A"/>
    <w:rsid w:val="676F3A33"/>
    <w:rsid w:val="677266C2"/>
    <w:rsid w:val="677EE255"/>
    <w:rsid w:val="678582EB"/>
    <w:rsid w:val="678770C3"/>
    <w:rsid w:val="6787C62F"/>
    <w:rsid w:val="679D60EC"/>
    <w:rsid w:val="679D693F"/>
    <w:rsid w:val="67A0ABC8"/>
    <w:rsid w:val="67AA4B4E"/>
    <w:rsid w:val="67B3D64D"/>
    <w:rsid w:val="67BBCF7F"/>
    <w:rsid w:val="67C4DBBE"/>
    <w:rsid w:val="67C9C520"/>
    <w:rsid w:val="67D473FF"/>
    <w:rsid w:val="67E237FD"/>
    <w:rsid w:val="6815B4EC"/>
    <w:rsid w:val="68499A5D"/>
    <w:rsid w:val="684C5CE4"/>
    <w:rsid w:val="684DA741"/>
    <w:rsid w:val="68519EEF"/>
    <w:rsid w:val="68541256"/>
    <w:rsid w:val="68563801"/>
    <w:rsid w:val="6858E24C"/>
    <w:rsid w:val="68599DE6"/>
    <w:rsid w:val="685BF369"/>
    <w:rsid w:val="68787DB7"/>
    <w:rsid w:val="6889B511"/>
    <w:rsid w:val="68969DE0"/>
    <w:rsid w:val="68B58039"/>
    <w:rsid w:val="68BA7319"/>
    <w:rsid w:val="68C4E83A"/>
    <w:rsid w:val="68D35AC2"/>
    <w:rsid w:val="68E4C044"/>
    <w:rsid w:val="68ED603A"/>
    <w:rsid w:val="68FAAC68"/>
    <w:rsid w:val="6906388F"/>
    <w:rsid w:val="6912CF8A"/>
    <w:rsid w:val="6914BB82"/>
    <w:rsid w:val="6916EFF0"/>
    <w:rsid w:val="6929C4C5"/>
    <w:rsid w:val="692B3127"/>
    <w:rsid w:val="6938B23B"/>
    <w:rsid w:val="693E3FC3"/>
    <w:rsid w:val="694305EC"/>
    <w:rsid w:val="6945EE99"/>
    <w:rsid w:val="69526880"/>
    <w:rsid w:val="6978C81A"/>
    <w:rsid w:val="6979762D"/>
    <w:rsid w:val="697D45FC"/>
    <w:rsid w:val="697D7D6B"/>
    <w:rsid w:val="6981D48B"/>
    <w:rsid w:val="699571D5"/>
    <w:rsid w:val="699D02C2"/>
    <w:rsid w:val="69B197D4"/>
    <w:rsid w:val="69B85E2B"/>
    <w:rsid w:val="69C47ACB"/>
    <w:rsid w:val="69DA5D6C"/>
    <w:rsid w:val="69EB4F5A"/>
    <w:rsid w:val="69F1D2DB"/>
    <w:rsid w:val="6A361DA2"/>
    <w:rsid w:val="6A37BF24"/>
    <w:rsid w:val="6A37CC2C"/>
    <w:rsid w:val="6A396A2E"/>
    <w:rsid w:val="6A50A7FD"/>
    <w:rsid w:val="6A595BE3"/>
    <w:rsid w:val="6A5D746E"/>
    <w:rsid w:val="6A5E4235"/>
    <w:rsid w:val="6A7D5A90"/>
    <w:rsid w:val="6AA47105"/>
    <w:rsid w:val="6AAE82E2"/>
    <w:rsid w:val="6AB9347C"/>
    <w:rsid w:val="6ABF1185"/>
    <w:rsid w:val="6ACC97D7"/>
    <w:rsid w:val="6AD1A8CC"/>
    <w:rsid w:val="6AD7276B"/>
    <w:rsid w:val="6AEC4FB3"/>
    <w:rsid w:val="6AEE7CC4"/>
    <w:rsid w:val="6AF02795"/>
    <w:rsid w:val="6AF1B991"/>
    <w:rsid w:val="6AFE2CF3"/>
    <w:rsid w:val="6B2E0528"/>
    <w:rsid w:val="6B34824D"/>
    <w:rsid w:val="6B35D036"/>
    <w:rsid w:val="6B3E599A"/>
    <w:rsid w:val="6B47C24E"/>
    <w:rsid w:val="6B4AD671"/>
    <w:rsid w:val="6B4CEBC0"/>
    <w:rsid w:val="6B554E74"/>
    <w:rsid w:val="6B5E6DD3"/>
    <w:rsid w:val="6B646844"/>
    <w:rsid w:val="6B6B5966"/>
    <w:rsid w:val="6B77DFEB"/>
    <w:rsid w:val="6B80D9EA"/>
    <w:rsid w:val="6B85BCF1"/>
    <w:rsid w:val="6B88069B"/>
    <w:rsid w:val="6B8834D6"/>
    <w:rsid w:val="6B88563A"/>
    <w:rsid w:val="6B898847"/>
    <w:rsid w:val="6BA733DF"/>
    <w:rsid w:val="6BC35AA2"/>
    <w:rsid w:val="6BC8FAB9"/>
    <w:rsid w:val="6BE5717C"/>
    <w:rsid w:val="6BE93A9D"/>
    <w:rsid w:val="6BEDD8F3"/>
    <w:rsid w:val="6BEEF211"/>
    <w:rsid w:val="6BF11796"/>
    <w:rsid w:val="6BF9EC0B"/>
    <w:rsid w:val="6C06A473"/>
    <w:rsid w:val="6C2C937B"/>
    <w:rsid w:val="6C385CDF"/>
    <w:rsid w:val="6C42D118"/>
    <w:rsid w:val="6C481FF0"/>
    <w:rsid w:val="6C536E2B"/>
    <w:rsid w:val="6C584299"/>
    <w:rsid w:val="6C5B9677"/>
    <w:rsid w:val="6C610F91"/>
    <w:rsid w:val="6C655496"/>
    <w:rsid w:val="6C7052FD"/>
    <w:rsid w:val="6C7BE6FA"/>
    <w:rsid w:val="6C97EA1F"/>
    <w:rsid w:val="6CA5DAE7"/>
    <w:rsid w:val="6CBA44D6"/>
    <w:rsid w:val="6CBCAD17"/>
    <w:rsid w:val="6CBDD3C8"/>
    <w:rsid w:val="6CC6A41B"/>
    <w:rsid w:val="6CCB77E3"/>
    <w:rsid w:val="6CFD7633"/>
    <w:rsid w:val="6D009EA6"/>
    <w:rsid w:val="6D024E6C"/>
    <w:rsid w:val="6D13CD9C"/>
    <w:rsid w:val="6D349929"/>
    <w:rsid w:val="6D39F8BC"/>
    <w:rsid w:val="6D3C9649"/>
    <w:rsid w:val="6D480F97"/>
    <w:rsid w:val="6D6C394B"/>
    <w:rsid w:val="6D86CC3F"/>
    <w:rsid w:val="6D89838A"/>
    <w:rsid w:val="6D8B2D53"/>
    <w:rsid w:val="6D90B8E6"/>
    <w:rsid w:val="6D961362"/>
    <w:rsid w:val="6D967620"/>
    <w:rsid w:val="6D9DC33C"/>
    <w:rsid w:val="6DA0FDCA"/>
    <w:rsid w:val="6DABECA4"/>
    <w:rsid w:val="6DB24838"/>
    <w:rsid w:val="6DB551EC"/>
    <w:rsid w:val="6DC2B161"/>
    <w:rsid w:val="6DC48604"/>
    <w:rsid w:val="6DCA38B7"/>
    <w:rsid w:val="6DDAB1AD"/>
    <w:rsid w:val="6DE01901"/>
    <w:rsid w:val="6DE0C1F0"/>
    <w:rsid w:val="6DE52367"/>
    <w:rsid w:val="6DE5B831"/>
    <w:rsid w:val="6DE77D89"/>
    <w:rsid w:val="6E0CF91D"/>
    <w:rsid w:val="6E17A376"/>
    <w:rsid w:val="6E25C225"/>
    <w:rsid w:val="6E285CAE"/>
    <w:rsid w:val="6E2A595C"/>
    <w:rsid w:val="6E2C2519"/>
    <w:rsid w:val="6E3253B0"/>
    <w:rsid w:val="6E3BF012"/>
    <w:rsid w:val="6E3DDFD8"/>
    <w:rsid w:val="6E463991"/>
    <w:rsid w:val="6E4CE750"/>
    <w:rsid w:val="6E5C4216"/>
    <w:rsid w:val="6E5DFA47"/>
    <w:rsid w:val="6E6C093C"/>
    <w:rsid w:val="6E840DD8"/>
    <w:rsid w:val="6E8F6541"/>
    <w:rsid w:val="6E9EB3A1"/>
    <w:rsid w:val="6EA0F482"/>
    <w:rsid w:val="6EA66E56"/>
    <w:rsid w:val="6EAD65F0"/>
    <w:rsid w:val="6EDA6FF9"/>
    <w:rsid w:val="6EF321A3"/>
    <w:rsid w:val="6EFDF1D7"/>
    <w:rsid w:val="6F01C816"/>
    <w:rsid w:val="6F180377"/>
    <w:rsid w:val="6F2685FD"/>
    <w:rsid w:val="6F2DE938"/>
    <w:rsid w:val="6F50F14B"/>
    <w:rsid w:val="6F5AE6BA"/>
    <w:rsid w:val="6F5EABAC"/>
    <w:rsid w:val="6F649E1B"/>
    <w:rsid w:val="6F704A63"/>
    <w:rsid w:val="6F757B57"/>
    <w:rsid w:val="6F83E003"/>
    <w:rsid w:val="6F87C0D5"/>
    <w:rsid w:val="6F8B5669"/>
    <w:rsid w:val="6FDC4080"/>
    <w:rsid w:val="6FF193B1"/>
    <w:rsid w:val="6FF929FF"/>
    <w:rsid w:val="6FFC0839"/>
    <w:rsid w:val="6FFE44DD"/>
    <w:rsid w:val="701220C5"/>
    <w:rsid w:val="70191782"/>
    <w:rsid w:val="70239E5B"/>
    <w:rsid w:val="7029601D"/>
    <w:rsid w:val="7032F19A"/>
    <w:rsid w:val="703CA3C4"/>
    <w:rsid w:val="705B152E"/>
    <w:rsid w:val="705D4D7B"/>
    <w:rsid w:val="7066BFC0"/>
    <w:rsid w:val="706D0DDE"/>
    <w:rsid w:val="70709EF0"/>
    <w:rsid w:val="70739400"/>
    <w:rsid w:val="70770EF0"/>
    <w:rsid w:val="7085AEC4"/>
    <w:rsid w:val="7087C759"/>
    <w:rsid w:val="70927A30"/>
    <w:rsid w:val="70A0C169"/>
    <w:rsid w:val="70A9CF0F"/>
    <w:rsid w:val="70B8D047"/>
    <w:rsid w:val="70D9BAD1"/>
    <w:rsid w:val="70E4D20F"/>
    <w:rsid w:val="70F293BA"/>
    <w:rsid w:val="7105C471"/>
    <w:rsid w:val="710B687D"/>
    <w:rsid w:val="7111896E"/>
    <w:rsid w:val="7116423B"/>
    <w:rsid w:val="713EECF8"/>
    <w:rsid w:val="714AD3FA"/>
    <w:rsid w:val="715A2FCF"/>
    <w:rsid w:val="716756F3"/>
    <w:rsid w:val="716C085B"/>
    <w:rsid w:val="716D7C4E"/>
    <w:rsid w:val="7176396F"/>
    <w:rsid w:val="71768527"/>
    <w:rsid w:val="71784DFC"/>
    <w:rsid w:val="718D2D18"/>
    <w:rsid w:val="71A4E43B"/>
    <w:rsid w:val="71A718B6"/>
    <w:rsid w:val="71D0A156"/>
    <w:rsid w:val="71D45CEF"/>
    <w:rsid w:val="71FEAD4B"/>
    <w:rsid w:val="720D5DDB"/>
    <w:rsid w:val="721751E7"/>
    <w:rsid w:val="7217875A"/>
    <w:rsid w:val="72190D5F"/>
    <w:rsid w:val="721D23A0"/>
    <w:rsid w:val="721E3CB4"/>
    <w:rsid w:val="72340117"/>
    <w:rsid w:val="724B6CB8"/>
    <w:rsid w:val="7250D2C8"/>
    <w:rsid w:val="7261316A"/>
    <w:rsid w:val="726C2407"/>
    <w:rsid w:val="7274D2E4"/>
    <w:rsid w:val="727A01F2"/>
    <w:rsid w:val="72815807"/>
    <w:rsid w:val="7288D9EE"/>
    <w:rsid w:val="728C67EB"/>
    <w:rsid w:val="728CF10E"/>
    <w:rsid w:val="729501A6"/>
    <w:rsid w:val="729805FF"/>
    <w:rsid w:val="729A17E6"/>
    <w:rsid w:val="72A0A2F2"/>
    <w:rsid w:val="72B2129C"/>
    <w:rsid w:val="72B57531"/>
    <w:rsid w:val="72CCDD30"/>
    <w:rsid w:val="72D34A7A"/>
    <w:rsid w:val="72D504EA"/>
    <w:rsid w:val="72D5B538"/>
    <w:rsid w:val="72DF1C61"/>
    <w:rsid w:val="72EB1DAD"/>
    <w:rsid w:val="72EBD988"/>
    <w:rsid w:val="72FA869D"/>
    <w:rsid w:val="73295968"/>
    <w:rsid w:val="7329E5BC"/>
    <w:rsid w:val="732A73D9"/>
    <w:rsid w:val="733111A3"/>
    <w:rsid w:val="7340B939"/>
    <w:rsid w:val="734D8269"/>
    <w:rsid w:val="73546039"/>
    <w:rsid w:val="73564EFF"/>
    <w:rsid w:val="736BBF20"/>
    <w:rsid w:val="736DBAEC"/>
    <w:rsid w:val="73734FED"/>
    <w:rsid w:val="737B4DF7"/>
    <w:rsid w:val="738EFCB9"/>
    <w:rsid w:val="738FE641"/>
    <w:rsid w:val="73A5ED56"/>
    <w:rsid w:val="73AA0C71"/>
    <w:rsid w:val="73AE1803"/>
    <w:rsid w:val="73C57F67"/>
    <w:rsid w:val="73C64B32"/>
    <w:rsid w:val="73D4AFE0"/>
    <w:rsid w:val="7406D80B"/>
    <w:rsid w:val="7421644B"/>
    <w:rsid w:val="7430D207"/>
    <w:rsid w:val="743C7353"/>
    <w:rsid w:val="743D4149"/>
    <w:rsid w:val="7441E8B1"/>
    <w:rsid w:val="744DE2FD"/>
    <w:rsid w:val="7454111C"/>
    <w:rsid w:val="7458FC2A"/>
    <w:rsid w:val="745A964A"/>
    <w:rsid w:val="7477029F"/>
    <w:rsid w:val="74812D32"/>
    <w:rsid w:val="749100E6"/>
    <w:rsid w:val="74A19D69"/>
    <w:rsid w:val="74AE00B4"/>
    <w:rsid w:val="74B83681"/>
    <w:rsid w:val="74D0F6BE"/>
    <w:rsid w:val="74D2CD76"/>
    <w:rsid w:val="74E9F893"/>
    <w:rsid w:val="74F3588D"/>
    <w:rsid w:val="75040CD9"/>
    <w:rsid w:val="75190E4E"/>
    <w:rsid w:val="753FED79"/>
    <w:rsid w:val="75414815"/>
    <w:rsid w:val="7545DFAC"/>
    <w:rsid w:val="7547A82E"/>
    <w:rsid w:val="7547D93F"/>
    <w:rsid w:val="754C4A6A"/>
    <w:rsid w:val="755A72B9"/>
    <w:rsid w:val="756265A2"/>
    <w:rsid w:val="75630117"/>
    <w:rsid w:val="757C52C3"/>
    <w:rsid w:val="757F0814"/>
    <w:rsid w:val="75895D75"/>
    <w:rsid w:val="75904B34"/>
    <w:rsid w:val="7596A8FB"/>
    <w:rsid w:val="759FECF7"/>
    <w:rsid w:val="75A1250C"/>
    <w:rsid w:val="75A35F9E"/>
    <w:rsid w:val="75AA416D"/>
    <w:rsid w:val="75AF2608"/>
    <w:rsid w:val="75C00D37"/>
    <w:rsid w:val="75C032CF"/>
    <w:rsid w:val="75C0A803"/>
    <w:rsid w:val="75D39793"/>
    <w:rsid w:val="75D70CD0"/>
    <w:rsid w:val="75E195AD"/>
    <w:rsid w:val="7601338F"/>
    <w:rsid w:val="760BFF19"/>
    <w:rsid w:val="761F8820"/>
    <w:rsid w:val="76316B75"/>
    <w:rsid w:val="76480D6F"/>
    <w:rsid w:val="764E64F1"/>
    <w:rsid w:val="76527C5D"/>
    <w:rsid w:val="765330D1"/>
    <w:rsid w:val="7660A9CE"/>
    <w:rsid w:val="766FFE7C"/>
    <w:rsid w:val="767C9D5C"/>
    <w:rsid w:val="76981578"/>
    <w:rsid w:val="76C74FA9"/>
    <w:rsid w:val="76D1927D"/>
    <w:rsid w:val="76D798A8"/>
    <w:rsid w:val="76DFE074"/>
    <w:rsid w:val="76E27014"/>
    <w:rsid w:val="76E34591"/>
    <w:rsid w:val="76E81ACB"/>
    <w:rsid w:val="76E87953"/>
    <w:rsid w:val="76F0E27D"/>
    <w:rsid w:val="7702FA39"/>
    <w:rsid w:val="77113274"/>
    <w:rsid w:val="7747E010"/>
    <w:rsid w:val="774A6451"/>
    <w:rsid w:val="776A79AB"/>
    <w:rsid w:val="777AF519"/>
    <w:rsid w:val="777B5C48"/>
    <w:rsid w:val="7781B827"/>
    <w:rsid w:val="77917255"/>
    <w:rsid w:val="77C78F2E"/>
    <w:rsid w:val="77CF43EB"/>
    <w:rsid w:val="77D401B3"/>
    <w:rsid w:val="77DE78D5"/>
    <w:rsid w:val="77DE84D5"/>
    <w:rsid w:val="77FD2563"/>
    <w:rsid w:val="781B1D97"/>
    <w:rsid w:val="781EAB67"/>
    <w:rsid w:val="7826592E"/>
    <w:rsid w:val="782EB040"/>
    <w:rsid w:val="78324481"/>
    <w:rsid w:val="7838FD70"/>
    <w:rsid w:val="783CBCF0"/>
    <w:rsid w:val="783E037F"/>
    <w:rsid w:val="78503B60"/>
    <w:rsid w:val="786B3E30"/>
    <w:rsid w:val="788C780C"/>
    <w:rsid w:val="78A22DB0"/>
    <w:rsid w:val="78BB560D"/>
    <w:rsid w:val="78C873E2"/>
    <w:rsid w:val="78D6EEAA"/>
    <w:rsid w:val="78DDCBE8"/>
    <w:rsid w:val="78FD19B5"/>
    <w:rsid w:val="790D9C71"/>
    <w:rsid w:val="7911829F"/>
    <w:rsid w:val="79309AC5"/>
    <w:rsid w:val="79381161"/>
    <w:rsid w:val="79389F46"/>
    <w:rsid w:val="794CA8D8"/>
    <w:rsid w:val="794CDD52"/>
    <w:rsid w:val="795D79C6"/>
    <w:rsid w:val="7961B0AA"/>
    <w:rsid w:val="798A6FAB"/>
    <w:rsid w:val="79A89631"/>
    <w:rsid w:val="79A8A31D"/>
    <w:rsid w:val="79AA7960"/>
    <w:rsid w:val="79BF23C5"/>
    <w:rsid w:val="79C0C8E2"/>
    <w:rsid w:val="79C54C96"/>
    <w:rsid w:val="79DA165A"/>
    <w:rsid w:val="79DE9BCD"/>
    <w:rsid w:val="79F93855"/>
    <w:rsid w:val="7A0767F9"/>
    <w:rsid w:val="7A17CE63"/>
    <w:rsid w:val="7A1FB3CC"/>
    <w:rsid w:val="7A28CC7B"/>
    <w:rsid w:val="7A2A6C91"/>
    <w:rsid w:val="7A3DFE11"/>
    <w:rsid w:val="7A46A790"/>
    <w:rsid w:val="7A577B7E"/>
    <w:rsid w:val="7A58D52F"/>
    <w:rsid w:val="7A5FD4F4"/>
    <w:rsid w:val="7A7C4B19"/>
    <w:rsid w:val="7A90A4F1"/>
    <w:rsid w:val="7A9CCB14"/>
    <w:rsid w:val="7AA1A722"/>
    <w:rsid w:val="7AAE967C"/>
    <w:rsid w:val="7AB48E95"/>
    <w:rsid w:val="7AB80773"/>
    <w:rsid w:val="7AED84F1"/>
    <w:rsid w:val="7B10A063"/>
    <w:rsid w:val="7B16276C"/>
    <w:rsid w:val="7B1AD8CE"/>
    <w:rsid w:val="7B1BCC07"/>
    <w:rsid w:val="7B35B01F"/>
    <w:rsid w:val="7B4014B7"/>
    <w:rsid w:val="7B437BFB"/>
    <w:rsid w:val="7B50AD2F"/>
    <w:rsid w:val="7B57E7AA"/>
    <w:rsid w:val="7B692FA9"/>
    <w:rsid w:val="7B6D9EC9"/>
    <w:rsid w:val="7B701EBB"/>
    <w:rsid w:val="7B98BAA8"/>
    <w:rsid w:val="7B9C509C"/>
    <w:rsid w:val="7BA21271"/>
    <w:rsid w:val="7BAC6DBD"/>
    <w:rsid w:val="7BB44BEE"/>
    <w:rsid w:val="7BB49B82"/>
    <w:rsid w:val="7BB822BF"/>
    <w:rsid w:val="7BC50FD0"/>
    <w:rsid w:val="7BC6148B"/>
    <w:rsid w:val="7BD2798C"/>
    <w:rsid w:val="7BD3269E"/>
    <w:rsid w:val="7BEDB30C"/>
    <w:rsid w:val="7BEEC112"/>
    <w:rsid w:val="7C090D2E"/>
    <w:rsid w:val="7C0B6434"/>
    <w:rsid w:val="7C27EF9C"/>
    <w:rsid w:val="7C29EB12"/>
    <w:rsid w:val="7C2D4885"/>
    <w:rsid w:val="7C39FE6F"/>
    <w:rsid w:val="7C505C27"/>
    <w:rsid w:val="7C5523D7"/>
    <w:rsid w:val="7C55904B"/>
    <w:rsid w:val="7C5C17C6"/>
    <w:rsid w:val="7C65AA42"/>
    <w:rsid w:val="7C8D2827"/>
    <w:rsid w:val="7C988461"/>
    <w:rsid w:val="7C9FC4B4"/>
    <w:rsid w:val="7CA13630"/>
    <w:rsid w:val="7CB06A01"/>
    <w:rsid w:val="7CB350A5"/>
    <w:rsid w:val="7CD03611"/>
    <w:rsid w:val="7CD5AA2A"/>
    <w:rsid w:val="7CF73002"/>
    <w:rsid w:val="7CF90687"/>
    <w:rsid w:val="7D0034A2"/>
    <w:rsid w:val="7D0341C8"/>
    <w:rsid w:val="7D04277C"/>
    <w:rsid w:val="7D07F708"/>
    <w:rsid w:val="7D092A71"/>
    <w:rsid w:val="7D3D59A5"/>
    <w:rsid w:val="7D3E9D58"/>
    <w:rsid w:val="7D4CB7D5"/>
    <w:rsid w:val="7D52AA79"/>
    <w:rsid w:val="7D591D4C"/>
    <w:rsid w:val="7D675A13"/>
    <w:rsid w:val="7D76E177"/>
    <w:rsid w:val="7D780C8D"/>
    <w:rsid w:val="7D7942E7"/>
    <w:rsid w:val="7D8667AE"/>
    <w:rsid w:val="7D86FD83"/>
    <w:rsid w:val="7D96716C"/>
    <w:rsid w:val="7D984C74"/>
    <w:rsid w:val="7D9B428F"/>
    <w:rsid w:val="7DAF9C53"/>
    <w:rsid w:val="7DC39424"/>
    <w:rsid w:val="7DDFA5C7"/>
    <w:rsid w:val="7DE35599"/>
    <w:rsid w:val="7DE6CABB"/>
    <w:rsid w:val="7DF1A7E6"/>
    <w:rsid w:val="7DF765FB"/>
    <w:rsid w:val="7DFDC377"/>
    <w:rsid w:val="7E023FCB"/>
    <w:rsid w:val="7E06F19E"/>
    <w:rsid w:val="7E0E22B6"/>
    <w:rsid w:val="7E1484AF"/>
    <w:rsid w:val="7E1867DF"/>
    <w:rsid w:val="7E21DF59"/>
    <w:rsid w:val="7E254DA4"/>
    <w:rsid w:val="7E27AF8E"/>
    <w:rsid w:val="7E33DD28"/>
    <w:rsid w:val="7E35A262"/>
    <w:rsid w:val="7E3B9515"/>
    <w:rsid w:val="7E478FC1"/>
    <w:rsid w:val="7E491929"/>
    <w:rsid w:val="7E4EF045"/>
    <w:rsid w:val="7E67495F"/>
    <w:rsid w:val="7E6C47B1"/>
    <w:rsid w:val="7E744B52"/>
    <w:rsid w:val="7E77B27C"/>
    <w:rsid w:val="7E788868"/>
    <w:rsid w:val="7E7CF132"/>
    <w:rsid w:val="7E831046"/>
    <w:rsid w:val="7E900F1C"/>
    <w:rsid w:val="7E9DB1EE"/>
    <w:rsid w:val="7EA0D06B"/>
    <w:rsid w:val="7EA0E4DD"/>
    <w:rsid w:val="7EAAEF1F"/>
    <w:rsid w:val="7EB2EA8F"/>
    <w:rsid w:val="7EB70B96"/>
    <w:rsid w:val="7EBDFC02"/>
    <w:rsid w:val="7EC33A9F"/>
    <w:rsid w:val="7ECE9E0C"/>
    <w:rsid w:val="7EDB02E0"/>
    <w:rsid w:val="7EE6AFA1"/>
    <w:rsid w:val="7EF040E9"/>
    <w:rsid w:val="7EF65741"/>
    <w:rsid w:val="7EFA46BA"/>
    <w:rsid w:val="7F0C7A98"/>
    <w:rsid w:val="7F289060"/>
    <w:rsid w:val="7F2D4CC3"/>
    <w:rsid w:val="7F32DF4F"/>
    <w:rsid w:val="7F38A81E"/>
    <w:rsid w:val="7F41757F"/>
    <w:rsid w:val="7F492B5F"/>
    <w:rsid w:val="7F50242B"/>
    <w:rsid w:val="7F50FDF0"/>
    <w:rsid w:val="7F69579C"/>
    <w:rsid w:val="7F72B6CE"/>
    <w:rsid w:val="7F777EE5"/>
    <w:rsid w:val="7F8EDD2D"/>
    <w:rsid w:val="7F934466"/>
    <w:rsid w:val="7FA2C1FF"/>
    <w:rsid w:val="7FA99A41"/>
    <w:rsid w:val="7FB82055"/>
    <w:rsid w:val="7FD2A52C"/>
    <w:rsid w:val="7FD9A5A4"/>
    <w:rsid w:val="7FDA823D"/>
    <w:rsid w:val="7FEB78A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B68E6F3"/>
  <w14:defaultImageDpi w14:val="150"/>
  <w15:docId w15:val="{C734F779-8718-4137-8665-5B981FFA6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6"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5" w:qFormat="1"/>
    <w:lsdException w:name="Emphasis" w:uiPriority="5"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1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0" w:qFormat="1"/>
    <w:lsdException w:name="Intense Emphasis" w:uiPriority="5" w:qFormat="1"/>
    <w:lsdException w:name="Subtle Reference" w:uiPriority="10" w:qFormat="1"/>
    <w:lsdException w:name="Intense Reference" w:uiPriority="10" w:qFormat="1"/>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
    <w:qFormat/>
    <w:rsid w:val="0019567E"/>
    <w:pPr>
      <w:spacing w:after="200"/>
      <w:jc w:val="both"/>
    </w:pPr>
    <w:rPr>
      <w:color w:val="59666D"/>
      <w:sz w:val="22"/>
      <w:szCs w:val="22"/>
      <w:lang w:val="en-GB"/>
    </w:rPr>
  </w:style>
  <w:style w:type="paragraph" w:styleId="Heading1">
    <w:name w:val="heading 1"/>
    <w:basedOn w:val="Normal"/>
    <w:next w:val="BodyText"/>
    <w:link w:val="Heading1Char"/>
    <w:uiPriority w:val="9"/>
    <w:qFormat/>
    <w:rsid w:val="00B4029E"/>
    <w:pPr>
      <w:keepNext/>
      <w:keepLines/>
      <w:pageBreakBefore/>
      <w:numPr>
        <w:numId w:val="5"/>
      </w:numPr>
      <w:pBdr>
        <w:bottom w:val="single" w:sz="4" w:space="1" w:color="4E88C7"/>
      </w:pBdr>
      <w:spacing w:after="320"/>
      <w:jc w:val="left"/>
      <w:outlineLvl w:val="0"/>
    </w:pPr>
    <w:rPr>
      <w:rFonts w:eastAsia="MS PGothic"/>
      <w:b/>
      <w:bCs/>
      <w:color w:val="4C4C4C"/>
      <w:sz w:val="48"/>
      <w:szCs w:val="32"/>
    </w:rPr>
  </w:style>
  <w:style w:type="paragraph" w:styleId="Heading2">
    <w:name w:val="heading 2"/>
    <w:basedOn w:val="Normal"/>
    <w:next w:val="BodyText"/>
    <w:link w:val="Heading2Char"/>
    <w:autoRedefine/>
    <w:uiPriority w:val="3"/>
    <w:qFormat/>
    <w:rsid w:val="009D33E8"/>
    <w:pPr>
      <w:keepNext/>
      <w:numPr>
        <w:ilvl w:val="1"/>
        <w:numId w:val="5"/>
      </w:numPr>
      <w:spacing w:before="240" w:after="240" w:line="259" w:lineRule="auto"/>
      <w:outlineLvl w:val="1"/>
    </w:pPr>
    <w:rPr>
      <w:b/>
      <w:sz w:val="32"/>
    </w:rPr>
  </w:style>
  <w:style w:type="paragraph" w:styleId="Heading3">
    <w:name w:val="heading 3"/>
    <w:basedOn w:val="Normal"/>
    <w:next w:val="BodyText"/>
    <w:link w:val="Heading3Char"/>
    <w:autoRedefine/>
    <w:uiPriority w:val="3"/>
    <w:qFormat/>
    <w:rsid w:val="002D0916"/>
    <w:pPr>
      <w:numPr>
        <w:ilvl w:val="2"/>
        <w:numId w:val="5"/>
      </w:numPr>
      <w:tabs>
        <w:tab w:val="clear" w:pos="4831"/>
      </w:tabs>
      <w:spacing w:before="240" w:after="240"/>
      <w:ind w:left="720"/>
      <w:jc w:val="left"/>
      <w:outlineLvl w:val="2"/>
    </w:pPr>
    <w:rPr>
      <w:rFonts w:eastAsia="MS PGothic"/>
      <w:b/>
      <w:bCs/>
      <w:color w:val="4C4C4C"/>
      <w:sz w:val="28"/>
    </w:rPr>
  </w:style>
  <w:style w:type="paragraph" w:styleId="Heading4">
    <w:name w:val="heading 4"/>
    <w:basedOn w:val="Normal"/>
    <w:next w:val="BodyText"/>
    <w:link w:val="Heading4Char"/>
    <w:uiPriority w:val="3"/>
    <w:qFormat/>
    <w:rsid w:val="00636FCA"/>
    <w:pPr>
      <w:keepNext/>
      <w:spacing w:before="240" w:after="60"/>
      <w:jc w:val="left"/>
      <w:outlineLvl w:val="3"/>
    </w:pPr>
    <w:rPr>
      <w:rFonts w:eastAsia="Times New Roman"/>
      <w:b/>
      <w:bCs/>
      <w:color w:val="4C4C4C"/>
      <w:sz w:val="26"/>
      <w:szCs w:val="28"/>
      <w:lang w:eastAsia="en-GB"/>
    </w:rPr>
  </w:style>
  <w:style w:type="paragraph" w:styleId="Heading5">
    <w:name w:val="heading 5"/>
    <w:basedOn w:val="Normal"/>
    <w:next w:val="BodyText"/>
    <w:link w:val="Heading5Char"/>
    <w:uiPriority w:val="3"/>
    <w:qFormat/>
    <w:rsid w:val="00E2402E"/>
    <w:pPr>
      <w:numPr>
        <w:ilvl w:val="4"/>
        <w:numId w:val="5"/>
      </w:numPr>
      <w:spacing w:before="240" w:after="60"/>
      <w:jc w:val="left"/>
      <w:outlineLvl w:val="4"/>
    </w:pPr>
    <w:rPr>
      <w:rFonts w:eastAsia="Times New Roman"/>
      <w:b/>
      <w:bCs/>
      <w:iCs/>
      <w:color w:val="4C4C4C"/>
      <w:sz w:val="24"/>
      <w:szCs w:val="26"/>
      <w:lang w:eastAsia="en-GB"/>
    </w:rPr>
  </w:style>
  <w:style w:type="paragraph" w:styleId="Heading6">
    <w:name w:val="heading 6"/>
    <w:basedOn w:val="Normal"/>
    <w:next w:val="BodyText"/>
    <w:link w:val="Heading6Char"/>
    <w:uiPriority w:val="3"/>
    <w:qFormat/>
    <w:rsid w:val="00E2402E"/>
    <w:pPr>
      <w:numPr>
        <w:ilvl w:val="5"/>
        <w:numId w:val="5"/>
      </w:numPr>
      <w:spacing w:before="240" w:after="60"/>
      <w:jc w:val="left"/>
      <w:outlineLvl w:val="5"/>
    </w:pPr>
    <w:rPr>
      <w:rFonts w:eastAsia="Times New Roman"/>
      <w:b/>
      <w:bCs/>
      <w:color w:val="4C4C4C"/>
      <w:lang w:eastAsia="en-GB"/>
    </w:rPr>
  </w:style>
  <w:style w:type="paragraph" w:styleId="Heading7">
    <w:name w:val="heading 7"/>
    <w:basedOn w:val="Normal"/>
    <w:next w:val="Normal"/>
    <w:link w:val="Heading7Char"/>
    <w:uiPriority w:val="8"/>
    <w:semiHidden/>
    <w:qFormat/>
    <w:rsid w:val="00656C77"/>
    <w:pPr>
      <w:keepNext/>
      <w:keepLines/>
      <w:numPr>
        <w:ilvl w:val="6"/>
        <w:numId w:val="5"/>
      </w:numPr>
      <w:spacing w:before="200" w:after="0"/>
      <w:outlineLvl w:val="6"/>
    </w:pPr>
    <w:rPr>
      <w:rFonts w:eastAsia="MS PGothic"/>
      <w:i/>
      <w:iCs/>
      <w:color w:val="787878"/>
    </w:rPr>
  </w:style>
  <w:style w:type="paragraph" w:styleId="Heading8">
    <w:name w:val="heading 8"/>
    <w:basedOn w:val="Normal"/>
    <w:next w:val="Normal"/>
    <w:link w:val="Heading8Char"/>
    <w:uiPriority w:val="8"/>
    <w:semiHidden/>
    <w:qFormat/>
    <w:rsid w:val="00656C77"/>
    <w:pPr>
      <w:keepNext/>
      <w:keepLines/>
      <w:numPr>
        <w:ilvl w:val="7"/>
        <w:numId w:val="5"/>
      </w:numPr>
      <w:spacing w:before="200" w:after="0"/>
      <w:outlineLvl w:val="7"/>
    </w:pPr>
    <w:rPr>
      <w:rFonts w:eastAsia="MS PGothic"/>
      <w:color w:val="787878"/>
      <w:sz w:val="20"/>
      <w:szCs w:val="20"/>
    </w:rPr>
  </w:style>
  <w:style w:type="paragraph" w:styleId="Heading9">
    <w:name w:val="heading 9"/>
    <w:basedOn w:val="Normal"/>
    <w:next w:val="Normal"/>
    <w:link w:val="Heading9Char"/>
    <w:uiPriority w:val="8"/>
    <w:semiHidden/>
    <w:qFormat/>
    <w:rsid w:val="00656C77"/>
    <w:pPr>
      <w:keepNext/>
      <w:keepLines/>
      <w:numPr>
        <w:ilvl w:val="8"/>
        <w:numId w:val="5"/>
      </w:numPr>
      <w:spacing w:before="200" w:after="0"/>
      <w:outlineLvl w:val="8"/>
    </w:pPr>
    <w:rPr>
      <w:rFonts w:eastAsia="MS PGothic"/>
      <w:i/>
      <w:iCs/>
      <w:color w:val="787878"/>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unhideWhenUsed/>
    <w:rsid w:val="00E96E71"/>
    <w:pPr>
      <w:pBdr>
        <w:bottom w:val="single" w:sz="8" w:space="4" w:color="4E88C7"/>
      </w:pBdr>
      <w:spacing w:after="300"/>
      <w:contextualSpacing/>
    </w:pPr>
    <w:rPr>
      <w:rFonts w:eastAsia="MS PGothic"/>
      <w:color w:val="32659D"/>
      <w:spacing w:val="5"/>
      <w:kern w:val="28"/>
      <w:sz w:val="52"/>
      <w:szCs w:val="52"/>
      <w:lang w:val="en-US" w:eastAsia="ja-JP"/>
    </w:rPr>
  </w:style>
  <w:style w:type="character" w:customStyle="1" w:styleId="TitleChar">
    <w:name w:val="Title Char"/>
    <w:link w:val="Title"/>
    <w:uiPriority w:val="10"/>
    <w:rsid w:val="00B30BDA"/>
    <w:rPr>
      <w:rFonts w:eastAsia="MS PGothic"/>
      <w:color w:val="32659D"/>
      <w:spacing w:val="5"/>
      <w:kern w:val="28"/>
      <w:sz w:val="52"/>
      <w:szCs w:val="52"/>
      <w:lang w:val="en-US" w:eastAsia="ja-JP"/>
    </w:rPr>
  </w:style>
  <w:style w:type="paragraph" w:styleId="Subtitle">
    <w:name w:val="Subtitle"/>
    <w:basedOn w:val="Normal"/>
    <w:next w:val="Normal"/>
    <w:link w:val="SubtitleChar"/>
    <w:uiPriority w:val="11"/>
    <w:unhideWhenUsed/>
    <w:rsid w:val="00E96E71"/>
    <w:pPr>
      <w:numPr>
        <w:ilvl w:val="1"/>
      </w:numPr>
    </w:pPr>
    <w:rPr>
      <w:rFonts w:eastAsia="MS PGothic"/>
      <w:i/>
      <w:iCs/>
      <w:color w:val="4E88C7"/>
      <w:spacing w:val="15"/>
      <w:sz w:val="24"/>
      <w:szCs w:val="24"/>
      <w:lang w:val="en-US" w:eastAsia="ja-JP"/>
    </w:rPr>
  </w:style>
  <w:style w:type="character" w:customStyle="1" w:styleId="SubtitleChar">
    <w:name w:val="Subtitle Char"/>
    <w:link w:val="Subtitle"/>
    <w:uiPriority w:val="11"/>
    <w:rsid w:val="00B30BDA"/>
    <w:rPr>
      <w:rFonts w:eastAsia="MS PGothic"/>
      <w:i/>
      <w:iCs/>
      <w:color w:val="4E88C7"/>
      <w:spacing w:val="15"/>
      <w:sz w:val="24"/>
      <w:szCs w:val="24"/>
      <w:lang w:val="en-US" w:eastAsia="ja-JP"/>
    </w:rPr>
  </w:style>
  <w:style w:type="paragraph" w:styleId="BalloonText">
    <w:name w:val="Balloon Text"/>
    <w:basedOn w:val="Normal"/>
    <w:link w:val="BalloonTextChar"/>
    <w:uiPriority w:val="99"/>
    <w:semiHidden/>
    <w:unhideWhenUsed/>
    <w:rsid w:val="00E96E71"/>
    <w:pPr>
      <w:spacing w:after="0"/>
    </w:pPr>
    <w:rPr>
      <w:rFonts w:ascii="Tahoma" w:hAnsi="Tahoma" w:cs="Tahoma"/>
      <w:sz w:val="16"/>
      <w:szCs w:val="16"/>
    </w:rPr>
  </w:style>
  <w:style w:type="character" w:customStyle="1" w:styleId="BalloonTextChar">
    <w:name w:val="Balloon Text Char"/>
    <w:link w:val="BalloonText"/>
    <w:uiPriority w:val="99"/>
    <w:semiHidden/>
    <w:rsid w:val="00E96E71"/>
    <w:rPr>
      <w:rFonts w:ascii="Tahoma" w:hAnsi="Tahoma" w:cs="Tahoma"/>
      <w:sz w:val="16"/>
      <w:szCs w:val="16"/>
      <w:lang w:eastAsia="en-US"/>
    </w:rPr>
  </w:style>
  <w:style w:type="paragraph" w:styleId="NoSpacing">
    <w:name w:val="No Spacing"/>
    <w:uiPriority w:val="9"/>
    <w:semiHidden/>
    <w:qFormat/>
    <w:rsid w:val="00C96622"/>
    <w:pPr>
      <w:jc w:val="both"/>
    </w:pPr>
    <w:rPr>
      <w:color w:val="59666D"/>
      <w:sz w:val="16"/>
      <w:szCs w:val="22"/>
      <w:lang w:val="en-GB"/>
    </w:rPr>
  </w:style>
  <w:style w:type="paragraph" w:customStyle="1" w:styleId="BodyText">
    <w:name w:val="BodyText"/>
    <w:basedOn w:val="Normal"/>
    <w:link w:val="BodyTextChar"/>
    <w:qFormat/>
    <w:rsid w:val="00D10BAD"/>
  </w:style>
  <w:style w:type="table" w:styleId="LightShading-Accent6">
    <w:name w:val="Light Shading Accent 6"/>
    <w:basedOn w:val="TableNormal"/>
    <w:uiPriority w:val="60"/>
    <w:rsid w:val="00E96E71"/>
    <w:rPr>
      <w:color w:val="006860"/>
    </w:rPr>
    <w:tblPr>
      <w:tblStyleRowBandSize w:val="1"/>
      <w:tblStyleColBandSize w:val="1"/>
      <w:tblBorders>
        <w:top w:val="single" w:sz="8" w:space="0" w:color="008C82"/>
        <w:bottom w:val="single" w:sz="8" w:space="0" w:color="008C82"/>
      </w:tblBorders>
    </w:tblPr>
    <w:tblStylePr w:type="firstRow">
      <w:pPr>
        <w:spacing w:before="0" w:after="0" w:line="240" w:lineRule="auto"/>
      </w:pPr>
      <w:rPr>
        <w:b/>
        <w:bCs/>
      </w:rPr>
      <w:tblPr/>
      <w:tcPr>
        <w:tcBorders>
          <w:top w:val="single" w:sz="8" w:space="0" w:color="008C82"/>
          <w:left w:val="nil"/>
          <w:bottom w:val="single" w:sz="8" w:space="0" w:color="008C82"/>
          <w:right w:val="nil"/>
          <w:insideH w:val="nil"/>
          <w:insideV w:val="nil"/>
        </w:tcBorders>
      </w:tcPr>
    </w:tblStylePr>
    <w:tblStylePr w:type="lastRow">
      <w:pPr>
        <w:spacing w:before="0" w:after="0" w:line="240" w:lineRule="auto"/>
      </w:pPr>
      <w:rPr>
        <w:b/>
        <w:bCs/>
      </w:rPr>
      <w:tblPr/>
      <w:tcPr>
        <w:tcBorders>
          <w:top w:val="single" w:sz="8" w:space="0" w:color="008C82"/>
          <w:left w:val="nil"/>
          <w:bottom w:val="single" w:sz="8" w:space="0" w:color="008C8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3FFF8"/>
      </w:tcPr>
    </w:tblStylePr>
    <w:tblStylePr w:type="band1Horz">
      <w:tblPr/>
      <w:tcPr>
        <w:tcBorders>
          <w:left w:val="nil"/>
          <w:right w:val="nil"/>
          <w:insideH w:val="nil"/>
          <w:insideV w:val="nil"/>
        </w:tcBorders>
        <w:shd w:val="clear" w:color="auto" w:fill="A3FFF8"/>
      </w:tcPr>
    </w:tblStylePr>
  </w:style>
  <w:style w:type="table" w:styleId="LightList">
    <w:name w:val="Light List"/>
    <w:basedOn w:val="TableNormal"/>
    <w:uiPriority w:val="61"/>
    <w:rsid w:val="00E96E71"/>
    <w:tblPr>
      <w:tblStyleRowBandSize w:val="1"/>
      <w:tblStyleColBandSize w:val="1"/>
      <w:tblBorders>
        <w:top w:val="single" w:sz="8" w:space="0" w:color="4C4C4C"/>
        <w:left w:val="single" w:sz="8" w:space="0" w:color="4C4C4C"/>
        <w:bottom w:val="single" w:sz="8" w:space="0" w:color="4C4C4C"/>
        <w:right w:val="single" w:sz="8" w:space="0" w:color="4C4C4C"/>
      </w:tblBorders>
    </w:tblPr>
    <w:tblStylePr w:type="firstRow">
      <w:pPr>
        <w:spacing w:before="0" w:after="0" w:line="240" w:lineRule="auto"/>
      </w:pPr>
      <w:rPr>
        <w:b/>
        <w:bCs/>
        <w:color w:val="FFFFFF"/>
      </w:rPr>
      <w:tblPr/>
      <w:tcPr>
        <w:shd w:val="clear" w:color="auto" w:fill="4C4C4C"/>
      </w:tcPr>
    </w:tblStylePr>
    <w:tblStylePr w:type="lastRow">
      <w:pPr>
        <w:spacing w:before="0" w:after="0" w:line="240" w:lineRule="auto"/>
      </w:pPr>
      <w:rPr>
        <w:b/>
        <w:bCs/>
      </w:rPr>
      <w:tblPr/>
      <w:tcPr>
        <w:tcBorders>
          <w:top w:val="double" w:sz="6" w:space="0" w:color="4C4C4C"/>
          <w:left w:val="single" w:sz="8" w:space="0" w:color="4C4C4C"/>
          <w:bottom w:val="single" w:sz="8" w:space="0" w:color="4C4C4C"/>
          <w:right w:val="single" w:sz="8" w:space="0" w:color="4C4C4C"/>
        </w:tcBorders>
      </w:tcPr>
    </w:tblStylePr>
    <w:tblStylePr w:type="firstCol">
      <w:rPr>
        <w:b/>
        <w:bCs/>
      </w:rPr>
    </w:tblStylePr>
    <w:tblStylePr w:type="lastCol">
      <w:rPr>
        <w:b/>
        <w:bCs/>
      </w:rPr>
    </w:tblStylePr>
    <w:tblStylePr w:type="band1Vert">
      <w:tblPr/>
      <w:tcPr>
        <w:tcBorders>
          <w:top w:val="single" w:sz="8" w:space="0" w:color="4C4C4C"/>
          <w:left w:val="single" w:sz="8" w:space="0" w:color="4C4C4C"/>
          <w:bottom w:val="single" w:sz="8" w:space="0" w:color="4C4C4C"/>
          <w:right w:val="single" w:sz="8" w:space="0" w:color="4C4C4C"/>
        </w:tcBorders>
      </w:tcPr>
    </w:tblStylePr>
    <w:tblStylePr w:type="band1Horz">
      <w:tblPr/>
      <w:tcPr>
        <w:tcBorders>
          <w:top w:val="single" w:sz="8" w:space="0" w:color="4C4C4C"/>
          <w:left w:val="single" w:sz="8" w:space="0" w:color="4C4C4C"/>
          <w:bottom w:val="single" w:sz="8" w:space="0" w:color="4C4C4C"/>
          <w:right w:val="single" w:sz="8" w:space="0" w:color="4C4C4C"/>
        </w:tcBorders>
      </w:tcPr>
    </w:tblStylePr>
  </w:style>
  <w:style w:type="table" w:styleId="LightList-Accent1">
    <w:name w:val="Light List Accent 1"/>
    <w:basedOn w:val="TableNormal"/>
    <w:uiPriority w:val="61"/>
    <w:rsid w:val="00E96E71"/>
    <w:tblPr>
      <w:tblStyleRowBandSize w:val="1"/>
      <w:tblStyleColBandSize w:val="1"/>
      <w:tblBorders>
        <w:top w:val="single" w:sz="8" w:space="0" w:color="4E88C7"/>
        <w:left w:val="single" w:sz="8" w:space="0" w:color="4E88C7"/>
        <w:bottom w:val="single" w:sz="8" w:space="0" w:color="4E88C7"/>
        <w:right w:val="single" w:sz="8" w:space="0" w:color="4E88C7"/>
      </w:tblBorders>
    </w:tblPr>
    <w:tblStylePr w:type="firstRow">
      <w:pPr>
        <w:spacing w:before="0" w:after="0" w:line="240" w:lineRule="auto"/>
      </w:pPr>
      <w:rPr>
        <w:b/>
        <w:bCs/>
        <w:color w:val="FFFFFF"/>
      </w:rPr>
      <w:tblPr/>
      <w:tcPr>
        <w:shd w:val="clear" w:color="auto" w:fill="4E88C7"/>
      </w:tcPr>
    </w:tblStylePr>
    <w:tblStylePr w:type="lastRow">
      <w:pPr>
        <w:spacing w:before="0" w:after="0" w:line="240" w:lineRule="auto"/>
      </w:pPr>
      <w:rPr>
        <w:b/>
        <w:bCs/>
      </w:rPr>
      <w:tblPr/>
      <w:tcPr>
        <w:tcBorders>
          <w:top w:val="double" w:sz="6" w:space="0" w:color="4E88C7"/>
          <w:left w:val="single" w:sz="8" w:space="0" w:color="4E88C7"/>
          <w:bottom w:val="single" w:sz="8" w:space="0" w:color="4E88C7"/>
          <w:right w:val="single" w:sz="8" w:space="0" w:color="4E88C7"/>
        </w:tcBorders>
      </w:tcPr>
    </w:tblStylePr>
    <w:tblStylePr w:type="firstCol">
      <w:rPr>
        <w:b/>
        <w:bCs/>
      </w:rPr>
    </w:tblStylePr>
    <w:tblStylePr w:type="lastCol">
      <w:rPr>
        <w:b/>
        <w:bCs/>
      </w:rPr>
    </w:tblStylePr>
    <w:tblStylePr w:type="band1Vert">
      <w:tblPr/>
      <w:tcPr>
        <w:tcBorders>
          <w:top w:val="single" w:sz="8" w:space="0" w:color="4E88C7"/>
          <w:left w:val="single" w:sz="8" w:space="0" w:color="4E88C7"/>
          <w:bottom w:val="single" w:sz="8" w:space="0" w:color="4E88C7"/>
          <w:right w:val="single" w:sz="8" w:space="0" w:color="4E88C7"/>
        </w:tcBorders>
      </w:tcPr>
    </w:tblStylePr>
    <w:tblStylePr w:type="band1Horz">
      <w:tblPr/>
      <w:tcPr>
        <w:tcBorders>
          <w:top w:val="single" w:sz="8" w:space="0" w:color="4E88C7"/>
          <w:left w:val="single" w:sz="8" w:space="0" w:color="4E88C7"/>
          <w:bottom w:val="single" w:sz="8" w:space="0" w:color="4E88C7"/>
          <w:right w:val="single" w:sz="8" w:space="0" w:color="4E88C7"/>
        </w:tcBorders>
      </w:tcPr>
    </w:tblStylePr>
  </w:style>
  <w:style w:type="paragraph" w:customStyle="1" w:styleId="CoverTitle">
    <w:name w:val="CoverTitle"/>
    <w:basedOn w:val="Normal"/>
    <w:uiPriority w:val="9"/>
    <w:semiHidden/>
    <w:qFormat/>
    <w:rsid w:val="009B5C3D"/>
    <w:pPr>
      <w:framePr w:hSpace="181" w:wrap="around" w:vAnchor="page" w:hAnchor="margin" w:x="1" w:y="3216"/>
    </w:pPr>
    <w:rPr>
      <w:b/>
      <w:color w:val="32659D"/>
      <w:sz w:val="72"/>
    </w:rPr>
  </w:style>
  <w:style w:type="paragraph" w:customStyle="1" w:styleId="AppendixHeading1">
    <w:name w:val="Appendix Heading 1"/>
    <w:basedOn w:val="Heading1"/>
    <w:next w:val="BodyText0"/>
    <w:link w:val="AppendixHeading1Char"/>
    <w:uiPriority w:val="4"/>
    <w:qFormat/>
    <w:rsid w:val="00E2402E"/>
    <w:pPr>
      <w:keepLines w:val="0"/>
      <w:numPr>
        <w:numId w:val="4"/>
      </w:numPr>
      <w:pBdr>
        <w:bottom w:val="none" w:sz="0" w:space="0" w:color="auto"/>
      </w:pBdr>
      <w:spacing w:before="240" w:after="60"/>
    </w:pPr>
    <w:rPr>
      <w:rFonts w:ascii="Arial" w:eastAsia="Times New Roman" w:hAnsi="Arial" w:cs="Arial"/>
      <w:color w:val="365F91"/>
      <w:kern w:val="32"/>
      <w:sz w:val="32"/>
      <w:lang w:eastAsia="en-GB"/>
    </w:rPr>
  </w:style>
  <w:style w:type="character" w:customStyle="1" w:styleId="AppendixHeading1Char">
    <w:name w:val="Appendix Heading 1 Char"/>
    <w:link w:val="AppendixHeading1"/>
    <w:uiPriority w:val="4"/>
    <w:rsid w:val="0013465C"/>
    <w:rPr>
      <w:rFonts w:ascii="Arial" w:eastAsia="Times New Roman" w:hAnsi="Arial" w:cs="Arial"/>
      <w:b/>
      <w:bCs/>
      <w:color w:val="365F91"/>
      <w:kern w:val="32"/>
      <w:sz w:val="32"/>
      <w:szCs w:val="32"/>
      <w:lang w:val="en-GB" w:eastAsia="en-GB"/>
    </w:rPr>
  </w:style>
  <w:style w:type="paragraph" w:styleId="TOC4">
    <w:name w:val="toc 4"/>
    <w:basedOn w:val="Normal"/>
    <w:next w:val="Normal"/>
    <w:autoRedefine/>
    <w:uiPriority w:val="39"/>
    <w:unhideWhenUsed/>
    <w:rsid w:val="008F3187"/>
    <w:pPr>
      <w:spacing w:after="0"/>
      <w:ind w:left="660"/>
      <w:jc w:val="left"/>
    </w:pPr>
    <w:rPr>
      <w:sz w:val="20"/>
      <w:szCs w:val="20"/>
    </w:rPr>
  </w:style>
  <w:style w:type="table" w:styleId="TableGrid">
    <w:name w:val="Table Grid"/>
    <w:basedOn w:val="TableNormal"/>
    <w:uiPriority w:val="59"/>
    <w:rsid w:val="009D6E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xploratory">
    <w:name w:val="Exploratory"/>
    <w:basedOn w:val="Normal"/>
    <w:uiPriority w:val="9"/>
    <w:semiHidden/>
    <w:qFormat/>
    <w:rsid w:val="00F2139F"/>
    <w:pPr>
      <w:framePr w:hSpace="180" w:wrap="around" w:vAnchor="page" w:hAnchor="page" w:xAlign="right" w:y="698"/>
    </w:pPr>
    <w:rPr>
      <w:b/>
      <w:color w:val="A5D028"/>
    </w:rPr>
  </w:style>
  <w:style w:type="character" w:customStyle="1" w:styleId="Heading1Char">
    <w:name w:val="Heading 1 Char"/>
    <w:link w:val="Heading1"/>
    <w:uiPriority w:val="9"/>
    <w:rsid w:val="0013465C"/>
    <w:rPr>
      <w:rFonts w:eastAsia="MS PGothic"/>
      <w:b/>
      <w:bCs/>
      <w:color w:val="4C4C4C"/>
      <w:sz w:val="48"/>
      <w:szCs w:val="32"/>
      <w:lang w:val="en-GB"/>
    </w:rPr>
  </w:style>
  <w:style w:type="paragraph" w:customStyle="1" w:styleId="HeadingUnderline">
    <w:name w:val="HeadingUnderline"/>
    <w:basedOn w:val="Heading2"/>
    <w:next w:val="BodyText"/>
    <w:uiPriority w:val="4"/>
    <w:qFormat/>
    <w:rsid w:val="00D67BE7"/>
    <w:pPr>
      <w:numPr>
        <w:ilvl w:val="0"/>
        <w:numId w:val="0"/>
      </w:numPr>
      <w:pBdr>
        <w:bottom w:val="single" w:sz="4" w:space="1" w:color="4E88C7"/>
      </w:pBdr>
      <w:spacing w:before="120" w:after="120"/>
      <w:jc w:val="left"/>
    </w:pPr>
    <w:rPr>
      <w:color w:val="32659D"/>
      <w:sz w:val="24"/>
    </w:rPr>
  </w:style>
  <w:style w:type="paragraph" w:customStyle="1" w:styleId="Rule">
    <w:name w:val="Rule"/>
    <w:basedOn w:val="Normal"/>
    <w:next w:val="BodyText"/>
    <w:uiPriority w:val="4"/>
    <w:qFormat/>
    <w:rsid w:val="009562F5"/>
    <w:pPr>
      <w:pBdr>
        <w:bottom w:val="single" w:sz="4" w:space="1" w:color="6CAFFF"/>
      </w:pBdr>
    </w:pPr>
    <w:rPr>
      <w:color w:val="6CAFFF"/>
    </w:rPr>
  </w:style>
  <w:style w:type="paragraph" w:customStyle="1" w:styleId="DocSubtitle">
    <w:name w:val="DocSubtitle"/>
    <w:uiPriority w:val="9"/>
    <w:semiHidden/>
    <w:qFormat/>
    <w:rsid w:val="007B57EA"/>
    <w:pPr>
      <w:spacing w:before="200" w:after="200"/>
    </w:pPr>
    <w:rPr>
      <w:caps/>
      <w:color w:val="59666D"/>
      <w:sz w:val="28"/>
      <w:szCs w:val="28"/>
      <w:lang w:val="en-GB"/>
    </w:rPr>
  </w:style>
  <w:style w:type="character" w:customStyle="1" w:styleId="Heading2Char">
    <w:name w:val="Heading 2 Char"/>
    <w:link w:val="Heading2"/>
    <w:uiPriority w:val="3"/>
    <w:rsid w:val="00EC5FDE"/>
    <w:rPr>
      <w:b/>
      <w:color w:val="59666D"/>
      <w:sz w:val="32"/>
      <w:szCs w:val="22"/>
      <w:lang w:val="en-GB"/>
    </w:rPr>
  </w:style>
  <w:style w:type="paragraph" w:styleId="Header">
    <w:name w:val="header"/>
    <w:aliases w:val="TOCHeader"/>
    <w:basedOn w:val="Normal"/>
    <w:link w:val="HeaderChar"/>
    <w:uiPriority w:val="9"/>
    <w:semiHidden/>
    <w:qFormat/>
    <w:rsid w:val="00481215"/>
    <w:pPr>
      <w:tabs>
        <w:tab w:val="center" w:pos="4320"/>
        <w:tab w:val="right" w:pos="8640"/>
      </w:tabs>
      <w:spacing w:after="0"/>
    </w:pPr>
    <w:rPr>
      <w:rFonts w:ascii="Cambria" w:hAnsi="Cambria"/>
      <w:b/>
      <w:color w:val="365F91"/>
      <w:sz w:val="28"/>
    </w:rPr>
  </w:style>
  <w:style w:type="character" w:customStyle="1" w:styleId="HeaderChar">
    <w:name w:val="Header Char"/>
    <w:aliases w:val="TOCHeader Char"/>
    <w:link w:val="Header"/>
    <w:uiPriority w:val="9"/>
    <w:semiHidden/>
    <w:rsid w:val="00C25418"/>
    <w:rPr>
      <w:rFonts w:ascii="Cambria" w:hAnsi="Cambria"/>
      <w:b/>
      <w:color w:val="365F91"/>
      <w:sz w:val="28"/>
      <w:szCs w:val="22"/>
      <w:lang w:eastAsia="en-US"/>
    </w:rPr>
  </w:style>
  <w:style w:type="paragraph" w:styleId="Footer">
    <w:name w:val="footer"/>
    <w:aliases w:val="Footer-even"/>
    <w:link w:val="FooterChar"/>
    <w:uiPriority w:val="99"/>
    <w:rsid w:val="00382241"/>
    <w:pPr>
      <w:tabs>
        <w:tab w:val="center" w:pos="4320"/>
        <w:tab w:val="right" w:pos="8640"/>
      </w:tabs>
      <w:jc w:val="right"/>
    </w:pPr>
    <w:rPr>
      <w:color w:val="59666D"/>
      <w:sz w:val="16"/>
      <w:szCs w:val="22"/>
      <w:lang w:val="en-GB"/>
    </w:rPr>
  </w:style>
  <w:style w:type="character" w:customStyle="1" w:styleId="FooterChar">
    <w:name w:val="Footer Char"/>
    <w:aliases w:val="Footer-even Char"/>
    <w:link w:val="Footer"/>
    <w:uiPriority w:val="99"/>
    <w:rsid w:val="00C25418"/>
    <w:rPr>
      <w:color w:val="59666D"/>
      <w:sz w:val="16"/>
      <w:szCs w:val="22"/>
      <w:lang w:eastAsia="en-US"/>
    </w:rPr>
  </w:style>
  <w:style w:type="paragraph" w:customStyle="1" w:styleId="Runningtitle">
    <w:name w:val="Running title"/>
    <w:basedOn w:val="Header"/>
    <w:uiPriority w:val="10"/>
    <w:unhideWhenUsed/>
    <w:rsid w:val="00770FFF"/>
    <w:pPr>
      <w:jc w:val="right"/>
    </w:pPr>
  </w:style>
  <w:style w:type="character" w:styleId="PageNumber">
    <w:name w:val="page number"/>
    <w:basedOn w:val="DefaultParagraphFont"/>
    <w:uiPriority w:val="99"/>
    <w:semiHidden/>
    <w:unhideWhenUsed/>
    <w:rsid w:val="009E4F7A"/>
  </w:style>
  <w:style w:type="paragraph" w:customStyle="1" w:styleId="footer-folio">
    <w:name w:val="footer-folio"/>
    <w:basedOn w:val="Normal"/>
    <w:uiPriority w:val="99"/>
    <w:rsid w:val="007B57EA"/>
    <w:pPr>
      <w:widowControl w:val="0"/>
      <w:autoSpaceDE w:val="0"/>
      <w:autoSpaceDN w:val="0"/>
      <w:adjustRightInd w:val="0"/>
      <w:spacing w:after="0" w:line="288" w:lineRule="auto"/>
      <w:jc w:val="right"/>
      <w:textAlignment w:val="center"/>
    </w:pPr>
    <w:rPr>
      <w:rFonts w:cs="Calibri"/>
      <w:color w:val="54666F"/>
      <w:lang w:eastAsia="en-GB"/>
    </w:rPr>
  </w:style>
  <w:style w:type="table" w:styleId="LightShading-Accent1">
    <w:name w:val="Light Shading Accent 1"/>
    <w:basedOn w:val="TableNormal"/>
    <w:uiPriority w:val="60"/>
    <w:rsid w:val="00F41413"/>
    <w:rPr>
      <w:color w:val="32659D"/>
    </w:rPr>
    <w:tblPr>
      <w:tblStyleRowBandSize w:val="1"/>
      <w:tblStyleColBandSize w:val="1"/>
      <w:tblBorders>
        <w:top w:val="single" w:sz="8" w:space="0" w:color="4E88C7"/>
        <w:bottom w:val="single" w:sz="8" w:space="0" w:color="4E88C7"/>
      </w:tblBorders>
    </w:tblPr>
    <w:tblStylePr w:type="firstRow">
      <w:pPr>
        <w:spacing w:before="0" w:after="0" w:line="240" w:lineRule="auto"/>
      </w:pPr>
      <w:rPr>
        <w:b/>
        <w:bCs/>
      </w:rPr>
      <w:tblPr/>
      <w:tcPr>
        <w:tcBorders>
          <w:top w:val="single" w:sz="8" w:space="0" w:color="4E88C7"/>
          <w:left w:val="nil"/>
          <w:bottom w:val="single" w:sz="8" w:space="0" w:color="4E88C7"/>
          <w:right w:val="nil"/>
          <w:insideH w:val="nil"/>
          <w:insideV w:val="nil"/>
        </w:tcBorders>
      </w:tcPr>
    </w:tblStylePr>
    <w:tblStylePr w:type="lastRow">
      <w:pPr>
        <w:spacing w:before="0" w:after="0" w:line="240" w:lineRule="auto"/>
      </w:pPr>
      <w:rPr>
        <w:b/>
        <w:bCs/>
      </w:rPr>
      <w:tblPr/>
      <w:tcPr>
        <w:tcBorders>
          <w:top w:val="single" w:sz="8" w:space="0" w:color="4E88C7"/>
          <w:left w:val="nil"/>
          <w:bottom w:val="single" w:sz="8" w:space="0" w:color="4E88C7"/>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1F1"/>
      </w:tcPr>
    </w:tblStylePr>
    <w:tblStylePr w:type="band1Horz">
      <w:tblPr/>
      <w:tcPr>
        <w:tcBorders>
          <w:left w:val="nil"/>
          <w:right w:val="nil"/>
          <w:insideH w:val="nil"/>
          <w:insideV w:val="nil"/>
        </w:tcBorders>
        <w:shd w:val="clear" w:color="auto" w:fill="D3E1F1"/>
      </w:tcPr>
    </w:tblStylePr>
  </w:style>
  <w:style w:type="paragraph" w:customStyle="1" w:styleId="TableHeader">
    <w:name w:val="TableHeader"/>
    <w:uiPriority w:val="8"/>
    <w:qFormat/>
    <w:rsid w:val="00192F6A"/>
    <w:pPr>
      <w:spacing w:after="120"/>
    </w:pPr>
    <w:rPr>
      <w:b/>
      <w:color w:val="32659D"/>
      <w:sz w:val="24"/>
      <w:szCs w:val="22"/>
      <w:lang w:val="en-GB"/>
    </w:rPr>
  </w:style>
  <w:style w:type="paragraph" w:customStyle="1" w:styleId="TableSubheader">
    <w:name w:val="TableSubheader"/>
    <w:basedOn w:val="Normal"/>
    <w:uiPriority w:val="8"/>
    <w:semiHidden/>
    <w:qFormat/>
    <w:rsid w:val="008655F1"/>
    <w:pPr>
      <w:spacing w:before="200" w:after="0"/>
      <w:jc w:val="left"/>
    </w:pPr>
    <w:rPr>
      <w:b/>
      <w:bCs/>
      <w:color w:val="32659D"/>
    </w:rPr>
  </w:style>
  <w:style w:type="paragraph" w:customStyle="1" w:styleId="TableData">
    <w:name w:val="TableData"/>
    <w:basedOn w:val="Normal"/>
    <w:uiPriority w:val="8"/>
    <w:semiHidden/>
    <w:qFormat/>
    <w:rsid w:val="007C4D0D"/>
    <w:pPr>
      <w:suppressAutoHyphens/>
      <w:spacing w:before="60" w:after="60"/>
      <w:jc w:val="left"/>
    </w:pPr>
    <w:rPr>
      <w:sz w:val="20"/>
      <w:szCs w:val="20"/>
    </w:rPr>
  </w:style>
  <w:style w:type="character" w:styleId="PlaceholderText">
    <w:name w:val="Placeholder Text"/>
    <w:uiPriority w:val="99"/>
    <w:semiHidden/>
    <w:rsid w:val="003760FB"/>
    <w:rPr>
      <w:color w:val="808080"/>
    </w:rPr>
  </w:style>
  <w:style w:type="paragraph" w:customStyle="1" w:styleId="TextforHorizon2020">
    <w:name w:val="Text for Horizon 2020"/>
    <w:basedOn w:val="Normal"/>
    <w:uiPriority w:val="8"/>
    <w:semiHidden/>
    <w:rsid w:val="006808CD"/>
    <w:pPr>
      <w:spacing w:after="100"/>
      <w:jc w:val="left"/>
    </w:pPr>
    <w:rPr>
      <w:sz w:val="18"/>
      <w:szCs w:val="24"/>
    </w:rPr>
  </w:style>
  <w:style w:type="paragraph" w:customStyle="1" w:styleId="Style1">
    <w:name w:val="Style1"/>
    <w:uiPriority w:val="9"/>
    <w:semiHidden/>
    <w:rsid w:val="00F71EE1"/>
    <w:pPr>
      <w:widowControl w:val="0"/>
      <w:pBdr>
        <w:right w:val="single" w:sz="4" w:space="4" w:color="4E88C7"/>
      </w:pBdr>
      <w:autoSpaceDE w:val="0"/>
      <w:autoSpaceDN w:val="0"/>
      <w:adjustRightInd w:val="0"/>
      <w:jc w:val="right"/>
      <w:textAlignment w:val="center"/>
    </w:pPr>
    <w:rPr>
      <w:rFonts w:cs="Calibri"/>
      <w:color w:val="54666F"/>
      <w:sz w:val="12"/>
      <w:szCs w:val="12"/>
      <w:lang w:val="en-GB" w:eastAsia="en-GB"/>
    </w:rPr>
  </w:style>
  <w:style w:type="paragraph" w:styleId="ListParagraph">
    <w:name w:val="List Paragraph"/>
    <w:basedOn w:val="Normal"/>
    <w:link w:val="ListParagraphChar"/>
    <w:uiPriority w:val="34"/>
    <w:qFormat/>
    <w:rsid w:val="00B7435F"/>
    <w:pPr>
      <w:numPr>
        <w:numId w:val="2"/>
      </w:numPr>
      <w:contextualSpacing/>
    </w:pPr>
  </w:style>
  <w:style w:type="character" w:customStyle="1" w:styleId="Heading3Char">
    <w:name w:val="Heading 3 Char"/>
    <w:link w:val="Heading3"/>
    <w:uiPriority w:val="3"/>
    <w:rsid w:val="002D0916"/>
    <w:rPr>
      <w:rFonts w:eastAsia="MS PGothic"/>
      <w:b/>
      <w:bCs/>
      <w:color w:val="4C4C4C"/>
      <w:sz w:val="28"/>
      <w:szCs w:val="22"/>
      <w:lang w:val="en-GB"/>
    </w:rPr>
  </w:style>
  <w:style w:type="paragraph" w:customStyle="1" w:styleId="PageHeader">
    <w:name w:val="PageHeader"/>
    <w:basedOn w:val="Header"/>
    <w:uiPriority w:val="10"/>
    <w:semiHidden/>
    <w:qFormat/>
    <w:rsid w:val="00481215"/>
    <w:rPr>
      <w:rFonts w:ascii="Calibri" w:hAnsi="Calibri"/>
      <w:b w:val="0"/>
      <w:caps/>
      <w:color w:val="59666D"/>
      <w:sz w:val="18"/>
    </w:rPr>
  </w:style>
  <w:style w:type="paragraph" w:styleId="TOC3">
    <w:name w:val="toc 3"/>
    <w:basedOn w:val="Normal"/>
    <w:next w:val="Normal"/>
    <w:autoRedefine/>
    <w:uiPriority w:val="39"/>
    <w:unhideWhenUsed/>
    <w:rsid w:val="005D1154"/>
    <w:pPr>
      <w:spacing w:after="0"/>
      <w:ind w:left="440"/>
      <w:jc w:val="left"/>
    </w:pPr>
    <w:rPr>
      <w:sz w:val="20"/>
      <w:szCs w:val="20"/>
    </w:rPr>
  </w:style>
  <w:style w:type="numbering" w:styleId="111111">
    <w:name w:val="Outline List 2"/>
    <w:basedOn w:val="NoList"/>
    <w:uiPriority w:val="99"/>
    <w:semiHidden/>
    <w:unhideWhenUsed/>
    <w:rsid w:val="00485100"/>
    <w:pPr>
      <w:numPr>
        <w:numId w:val="3"/>
      </w:numPr>
    </w:pPr>
  </w:style>
  <w:style w:type="character" w:customStyle="1" w:styleId="Heading4Char">
    <w:name w:val="Heading 4 Char"/>
    <w:link w:val="Heading4"/>
    <w:uiPriority w:val="3"/>
    <w:rsid w:val="0013465C"/>
    <w:rPr>
      <w:rFonts w:eastAsia="Times New Roman"/>
      <w:b/>
      <w:bCs/>
      <w:color w:val="4C4C4C"/>
      <w:sz w:val="26"/>
      <w:szCs w:val="28"/>
      <w:lang w:val="en-GB" w:eastAsia="en-GB"/>
    </w:rPr>
  </w:style>
  <w:style w:type="character" w:customStyle="1" w:styleId="Heading5Char">
    <w:name w:val="Heading 5 Char"/>
    <w:link w:val="Heading5"/>
    <w:uiPriority w:val="3"/>
    <w:rsid w:val="0013465C"/>
    <w:rPr>
      <w:rFonts w:eastAsia="Times New Roman"/>
      <w:b/>
      <w:bCs/>
      <w:iCs/>
      <w:color w:val="4C4C4C"/>
      <w:sz w:val="24"/>
      <w:szCs w:val="26"/>
      <w:lang w:val="en-GB" w:eastAsia="en-GB"/>
    </w:rPr>
  </w:style>
  <w:style w:type="character" w:customStyle="1" w:styleId="Heading6Char">
    <w:name w:val="Heading 6 Char"/>
    <w:link w:val="Heading6"/>
    <w:uiPriority w:val="3"/>
    <w:rsid w:val="0013465C"/>
    <w:rPr>
      <w:rFonts w:eastAsia="Times New Roman"/>
      <w:b/>
      <w:bCs/>
      <w:color w:val="4C4C4C"/>
      <w:sz w:val="22"/>
      <w:szCs w:val="22"/>
      <w:lang w:val="en-GB" w:eastAsia="en-GB"/>
    </w:rPr>
  </w:style>
  <w:style w:type="character" w:customStyle="1" w:styleId="Heading7Char">
    <w:name w:val="Heading 7 Char"/>
    <w:link w:val="Heading7"/>
    <w:uiPriority w:val="8"/>
    <w:semiHidden/>
    <w:rsid w:val="009352DA"/>
    <w:rPr>
      <w:rFonts w:eastAsia="MS PGothic"/>
      <w:i/>
      <w:iCs/>
      <w:color w:val="787878"/>
      <w:sz w:val="22"/>
      <w:szCs w:val="22"/>
      <w:lang w:val="en-GB"/>
    </w:rPr>
  </w:style>
  <w:style w:type="character" w:customStyle="1" w:styleId="Heading8Char">
    <w:name w:val="Heading 8 Char"/>
    <w:link w:val="Heading8"/>
    <w:uiPriority w:val="8"/>
    <w:rsid w:val="009352DA"/>
    <w:rPr>
      <w:rFonts w:eastAsia="MS PGothic"/>
      <w:color w:val="787878"/>
      <w:lang w:val="en-GB"/>
    </w:rPr>
  </w:style>
  <w:style w:type="character" w:customStyle="1" w:styleId="Heading9Char">
    <w:name w:val="Heading 9 Char"/>
    <w:link w:val="Heading9"/>
    <w:uiPriority w:val="8"/>
    <w:semiHidden/>
    <w:rsid w:val="009352DA"/>
    <w:rPr>
      <w:rFonts w:eastAsia="MS PGothic"/>
      <w:i/>
      <w:iCs/>
      <w:color w:val="787878"/>
      <w:lang w:val="en-GB"/>
    </w:rPr>
  </w:style>
  <w:style w:type="paragraph" w:customStyle="1" w:styleId="CoverData">
    <w:name w:val="CoverData"/>
    <w:basedOn w:val="Normal"/>
    <w:uiPriority w:val="9"/>
    <w:semiHidden/>
    <w:qFormat/>
    <w:rsid w:val="007C7AC4"/>
    <w:pPr>
      <w:spacing w:after="0"/>
    </w:pPr>
    <w:rPr>
      <w:b/>
      <w:color w:val="32659D"/>
      <w:sz w:val="24"/>
    </w:rPr>
  </w:style>
  <w:style w:type="paragraph" w:customStyle="1" w:styleId="body">
    <w:name w:val="body"/>
    <w:basedOn w:val="Normal"/>
    <w:uiPriority w:val="99"/>
    <w:unhideWhenUsed/>
    <w:rsid w:val="00632184"/>
    <w:pPr>
      <w:widowControl w:val="0"/>
      <w:autoSpaceDE w:val="0"/>
      <w:autoSpaceDN w:val="0"/>
      <w:adjustRightInd w:val="0"/>
      <w:spacing w:after="170" w:line="288" w:lineRule="auto"/>
      <w:textAlignment w:val="center"/>
    </w:pPr>
    <w:rPr>
      <w:rFonts w:cs="Calibri"/>
      <w:color w:val="54666F"/>
      <w:u w:color="70BE54"/>
      <w:lang w:eastAsia="en-GB"/>
    </w:rPr>
  </w:style>
  <w:style w:type="paragraph" w:styleId="TOCHeading">
    <w:name w:val="TOC Heading"/>
    <w:basedOn w:val="Heading1"/>
    <w:next w:val="Normal"/>
    <w:uiPriority w:val="39"/>
    <w:unhideWhenUsed/>
    <w:rsid w:val="00FB758B"/>
    <w:pPr>
      <w:spacing w:before="480" w:line="276" w:lineRule="auto"/>
      <w:outlineLvl w:val="9"/>
    </w:pPr>
    <w:rPr>
      <w:rFonts w:ascii="Cambria" w:eastAsia="MS Gothic" w:hAnsi="Cambria"/>
      <w:color w:val="365F91"/>
      <w:sz w:val="28"/>
      <w:szCs w:val="28"/>
      <w:lang w:val="en-US" w:eastAsia="ja-JP"/>
    </w:rPr>
  </w:style>
  <w:style w:type="paragraph" w:styleId="TOC1">
    <w:name w:val="toc 1"/>
    <w:basedOn w:val="Normal"/>
    <w:next w:val="Normal"/>
    <w:autoRedefine/>
    <w:uiPriority w:val="39"/>
    <w:unhideWhenUsed/>
    <w:rsid w:val="00B26E4E"/>
    <w:pPr>
      <w:tabs>
        <w:tab w:val="left" w:pos="440"/>
        <w:tab w:val="right" w:leader="dot" w:pos="9060"/>
      </w:tabs>
      <w:spacing w:before="120" w:after="0"/>
      <w:jc w:val="left"/>
    </w:pPr>
    <w:rPr>
      <w:b/>
      <w:bCs/>
      <w:i/>
      <w:iCs/>
      <w:sz w:val="24"/>
      <w:szCs w:val="24"/>
    </w:rPr>
  </w:style>
  <w:style w:type="paragraph" w:styleId="TOC2">
    <w:name w:val="toc 2"/>
    <w:basedOn w:val="Normal"/>
    <w:next w:val="Normal"/>
    <w:autoRedefine/>
    <w:uiPriority w:val="39"/>
    <w:unhideWhenUsed/>
    <w:rsid w:val="00C02016"/>
    <w:pPr>
      <w:tabs>
        <w:tab w:val="right" w:leader="dot" w:pos="9060"/>
      </w:tabs>
      <w:spacing w:before="120" w:after="0"/>
      <w:ind w:left="220"/>
      <w:jc w:val="left"/>
    </w:pPr>
    <w:rPr>
      <w:b/>
      <w:bCs/>
    </w:rPr>
  </w:style>
  <w:style w:type="character" w:styleId="Hyperlink">
    <w:name w:val="Hyperlink"/>
    <w:uiPriority w:val="99"/>
    <w:unhideWhenUsed/>
    <w:rsid w:val="00FB758B"/>
    <w:rPr>
      <w:color w:val="0000FF"/>
      <w:u w:val="single"/>
    </w:rPr>
  </w:style>
  <w:style w:type="paragraph" w:styleId="BodyText0">
    <w:name w:val="Body Text"/>
    <w:basedOn w:val="Normal"/>
    <w:link w:val="BodyTextChar0"/>
    <w:uiPriority w:val="99"/>
    <w:unhideWhenUsed/>
    <w:rsid w:val="00F850C4"/>
    <w:pPr>
      <w:spacing w:after="120"/>
    </w:pPr>
  </w:style>
  <w:style w:type="character" w:customStyle="1" w:styleId="BodyTextChar0">
    <w:name w:val="Body Text Char"/>
    <w:link w:val="BodyText0"/>
    <w:uiPriority w:val="99"/>
    <w:rsid w:val="00F850C4"/>
    <w:rPr>
      <w:color w:val="59666D"/>
      <w:sz w:val="22"/>
      <w:szCs w:val="22"/>
      <w:lang w:eastAsia="en-US"/>
    </w:rPr>
  </w:style>
  <w:style w:type="paragraph" w:styleId="TOC5">
    <w:name w:val="toc 5"/>
    <w:basedOn w:val="Normal"/>
    <w:next w:val="Normal"/>
    <w:autoRedefine/>
    <w:uiPriority w:val="39"/>
    <w:unhideWhenUsed/>
    <w:rsid w:val="008F3187"/>
    <w:pPr>
      <w:spacing w:after="0"/>
      <w:ind w:left="880"/>
      <w:jc w:val="left"/>
    </w:pPr>
    <w:rPr>
      <w:sz w:val="20"/>
      <w:szCs w:val="20"/>
    </w:rPr>
  </w:style>
  <w:style w:type="paragraph" w:styleId="TOC6">
    <w:name w:val="toc 6"/>
    <w:basedOn w:val="Normal"/>
    <w:next w:val="Normal"/>
    <w:autoRedefine/>
    <w:uiPriority w:val="39"/>
    <w:unhideWhenUsed/>
    <w:rsid w:val="008F3187"/>
    <w:pPr>
      <w:spacing w:after="0"/>
      <w:ind w:left="1100"/>
      <w:jc w:val="left"/>
    </w:pPr>
    <w:rPr>
      <w:sz w:val="20"/>
      <w:szCs w:val="20"/>
    </w:rPr>
  </w:style>
  <w:style w:type="paragraph" w:customStyle="1" w:styleId="AppendixHeading2">
    <w:name w:val="Appendix Heading 2"/>
    <w:basedOn w:val="Heading2"/>
    <w:next w:val="BodyText0"/>
    <w:link w:val="AppendixHeading2Char"/>
    <w:uiPriority w:val="4"/>
    <w:qFormat/>
    <w:rsid w:val="00921BE3"/>
    <w:pPr>
      <w:numPr>
        <w:numId w:val="4"/>
      </w:numPr>
      <w:spacing w:after="60"/>
    </w:pPr>
    <w:rPr>
      <w:rFonts w:ascii="Arial" w:eastAsia="Times New Roman" w:hAnsi="Arial" w:cs="Arial"/>
      <w:b w:val="0"/>
      <w:bCs/>
      <w:iCs/>
      <w:color w:val="4F81BD"/>
      <w:sz w:val="30"/>
      <w:szCs w:val="28"/>
      <w:lang w:eastAsia="en-GB"/>
    </w:rPr>
  </w:style>
  <w:style w:type="character" w:customStyle="1" w:styleId="AppendixHeading2Char">
    <w:name w:val="Appendix Heading 2 Char"/>
    <w:link w:val="AppendixHeading2"/>
    <w:uiPriority w:val="4"/>
    <w:rsid w:val="0013465C"/>
    <w:rPr>
      <w:rFonts w:ascii="Arial" w:eastAsia="Times New Roman" w:hAnsi="Arial" w:cs="Arial"/>
      <w:bCs/>
      <w:iCs/>
      <w:color w:val="4F81BD"/>
      <w:sz w:val="30"/>
      <w:szCs w:val="28"/>
      <w:lang w:val="en-GB" w:eastAsia="en-GB"/>
    </w:rPr>
  </w:style>
  <w:style w:type="paragraph" w:customStyle="1" w:styleId="AppendixHeading3">
    <w:name w:val="Appendix Heading 3"/>
    <w:basedOn w:val="Heading3"/>
    <w:next w:val="BodyText0"/>
    <w:uiPriority w:val="4"/>
    <w:qFormat/>
    <w:rsid w:val="00921BE3"/>
    <w:pPr>
      <w:numPr>
        <w:numId w:val="4"/>
      </w:numPr>
      <w:spacing w:after="60"/>
    </w:pPr>
    <w:rPr>
      <w:rFonts w:ascii="Arial" w:eastAsia="Times New Roman" w:hAnsi="Arial" w:cs="Arial"/>
      <w:color w:val="4F81BD"/>
      <w:szCs w:val="26"/>
      <w:lang w:eastAsia="en-GB"/>
    </w:rPr>
  </w:style>
  <w:style w:type="paragraph" w:customStyle="1" w:styleId="DocTitle">
    <w:name w:val="DocTitle"/>
    <w:next w:val="body"/>
    <w:uiPriority w:val="9"/>
    <w:semiHidden/>
    <w:qFormat/>
    <w:rsid w:val="002C69CC"/>
    <w:pPr>
      <w:keepNext/>
      <w:keepLines/>
      <w:widowControl w:val="0"/>
      <w:spacing w:before="1200"/>
    </w:pPr>
    <w:rPr>
      <w:rFonts w:eastAsia="MS PGothic"/>
      <w:b/>
      <w:bCs/>
      <w:color w:val="2F5F95"/>
      <w:sz w:val="72"/>
      <w:szCs w:val="32"/>
      <w:lang w:val="en-GB"/>
    </w:rPr>
  </w:style>
  <w:style w:type="paragraph" w:styleId="TOC7">
    <w:name w:val="toc 7"/>
    <w:basedOn w:val="Normal"/>
    <w:next w:val="Normal"/>
    <w:autoRedefine/>
    <w:uiPriority w:val="39"/>
    <w:unhideWhenUsed/>
    <w:rsid w:val="008F3187"/>
    <w:pPr>
      <w:spacing w:after="0"/>
      <w:ind w:left="1320"/>
      <w:jc w:val="left"/>
    </w:pPr>
    <w:rPr>
      <w:sz w:val="20"/>
      <w:szCs w:val="20"/>
    </w:rPr>
  </w:style>
  <w:style w:type="paragraph" w:styleId="TOC8">
    <w:name w:val="toc 8"/>
    <w:basedOn w:val="Normal"/>
    <w:next w:val="Normal"/>
    <w:autoRedefine/>
    <w:uiPriority w:val="39"/>
    <w:unhideWhenUsed/>
    <w:rsid w:val="008F3187"/>
    <w:pPr>
      <w:spacing w:after="0"/>
      <w:ind w:left="1540"/>
      <w:jc w:val="left"/>
    </w:pPr>
    <w:rPr>
      <w:sz w:val="20"/>
      <w:szCs w:val="20"/>
    </w:rPr>
  </w:style>
  <w:style w:type="paragraph" w:styleId="TOC9">
    <w:name w:val="toc 9"/>
    <w:basedOn w:val="Normal"/>
    <w:next w:val="Normal"/>
    <w:autoRedefine/>
    <w:uiPriority w:val="39"/>
    <w:unhideWhenUsed/>
    <w:rsid w:val="008F3187"/>
    <w:pPr>
      <w:spacing w:after="0"/>
      <w:ind w:left="1760"/>
      <w:jc w:val="left"/>
    </w:pPr>
    <w:rPr>
      <w:sz w:val="20"/>
      <w:szCs w:val="20"/>
    </w:rPr>
  </w:style>
  <w:style w:type="table" w:styleId="MediumGrid3-Accent3">
    <w:name w:val="Medium Grid 3 Accent 3"/>
    <w:aliases w:val="SESAR 2020 Table Style"/>
    <w:basedOn w:val="TableNormal"/>
    <w:uiPriority w:val="69"/>
    <w:rsid w:val="00BC5247"/>
    <w:tblPr>
      <w:tblStyleRowBandSize w:val="1"/>
      <w:tblStyleColBandSize w:val="1"/>
      <w:tblBorders>
        <w:top w:val="single" w:sz="4" w:space="0" w:color="4E88C7"/>
        <w:left w:val="single" w:sz="4" w:space="0" w:color="4E88C7"/>
        <w:bottom w:val="single" w:sz="4" w:space="0" w:color="4E88C7"/>
        <w:right w:val="single" w:sz="4" w:space="0" w:color="4E88C7"/>
        <w:insideH w:val="single" w:sz="4" w:space="0" w:color="4E88C7"/>
        <w:insideV w:val="dotted" w:sz="4" w:space="0" w:color="4E88C7"/>
      </w:tblBorders>
    </w:tblPr>
    <w:tcPr>
      <w:shd w:val="clear" w:color="auto" w:fill="auto"/>
    </w:tcPr>
    <w:tblStylePr w:type="firstRow">
      <w:pPr>
        <w:jc w:val="center"/>
      </w:pPr>
      <w:rPr>
        <w:b/>
        <w:bCs/>
        <w:i w:val="0"/>
        <w:iCs w:val="0"/>
        <w:color w:val="FFFFFF"/>
      </w:rPr>
      <w:tblPr/>
      <w:tcPr>
        <w:tcBorders>
          <w:top w:val="nil"/>
          <w:left w:val="nil"/>
          <w:bottom w:val="single" w:sz="12" w:space="0" w:color="4E88C7"/>
          <w:right w:val="nil"/>
          <w:insideH w:val="nil"/>
          <w:insideV w:val="nil"/>
          <w:tl2br w:val="nil"/>
          <w:tr2bl w:val="nil"/>
        </w:tcBorders>
        <w:shd w:val="clear" w:color="auto" w:fill="DBE7F3"/>
      </w:tcPr>
    </w:tblStylePr>
    <w:tblStylePr w:type="lastRow">
      <w:rPr>
        <w:b w:val="0"/>
        <w:bCs/>
        <w:i w:val="0"/>
        <w:iCs w:val="0"/>
        <w:color w:val="FFFFFF"/>
      </w:rPr>
      <w:tblPr/>
      <w:tcPr>
        <w:tcBorders>
          <w:top w:val="nil"/>
          <w:bottom w:val="single" w:sz="8" w:space="0" w:color="4E88C7"/>
        </w:tcBorders>
        <w:shd w:val="clear" w:color="auto" w:fill="auto"/>
      </w:tcPr>
    </w:tblStylePr>
    <w:tblStylePr w:type="firstCol">
      <w:rPr>
        <w:b w:val="0"/>
        <w:bCs/>
        <w:i w:val="0"/>
        <w:iCs w:val="0"/>
        <w:color w:val="FFFFFF"/>
      </w:rPr>
      <w:tblPr/>
      <w:tcPr>
        <w:tcBorders>
          <w:right w:val="nil"/>
        </w:tcBorders>
        <w:shd w:val="clear" w:color="auto" w:fill="auto"/>
      </w:tcPr>
    </w:tblStylePr>
    <w:tblStylePr w:type="lastCol">
      <w:rPr>
        <w:b w:val="0"/>
        <w:bCs/>
        <w:i w:val="0"/>
        <w:iCs w:val="0"/>
        <w:color w:val="FFFFFF"/>
      </w:rPr>
      <w:tblPr/>
      <w:tcPr>
        <w:tcBorders>
          <w:right w:val="nil"/>
        </w:tcBorders>
        <w:shd w:val="clear" w:color="auto" w:fill="auto"/>
      </w:tcPr>
    </w:tblStylePr>
    <w:tblStylePr w:type="band1Vert">
      <w:tblPr/>
      <w:tcPr>
        <w:tcBorders>
          <w:top w:val="nil"/>
          <w:left w:val="single" w:sz="4" w:space="0" w:color="4E88C7"/>
          <w:bottom w:val="single" w:sz="4" w:space="0" w:color="4E88C7"/>
          <w:right w:val="single" w:sz="4" w:space="0" w:color="4E88C7"/>
          <w:insideH w:val="nil"/>
          <w:insideV w:val="single" w:sz="4" w:space="0" w:color="4E88C7"/>
        </w:tcBorders>
        <w:shd w:val="clear" w:color="auto" w:fill="auto"/>
      </w:tcPr>
    </w:tblStylePr>
    <w:tblStylePr w:type="band2Vert">
      <w:tblPr/>
      <w:tcPr>
        <w:tcBorders>
          <w:left w:val="single" w:sz="4" w:space="0" w:color="4E88C7"/>
          <w:bottom w:val="single" w:sz="4" w:space="0" w:color="4E88C7"/>
          <w:right w:val="single" w:sz="4" w:space="0" w:color="4E88C7"/>
        </w:tcBorders>
        <w:shd w:val="clear" w:color="auto" w:fill="auto"/>
      </w:tcPr>
    </w:tblStylePr>
    <w:tblStylePr w:type="band1Horz">
      <w:tblPr/>
      <w:tcPr>
        <w:tcBorders>
          <w:top w:val="dotted" w:sz="4" w:space="0" w:color="4E88C7"/>
          <w:left w:val="nil"/>
          <w:bottom w:val="dotted" w:sz="4" w:space="0" w:color="4E88C7"/>
          <w:right w:val="nil"/>
          <w:insideH w:val="nil"/>
          <w:insideV w:val="dotted" w:sz="4" w:space="0" w:color="4E88C7"/>
          <w:tl2br w:val="nil"/>
          <w:tr2bl w:val="nil"/>
        </w:tcBorders>
        <w:shd w:val="clear" w:color="auto" w:fill="auto"/>
      </w:tcPr>
    </w:tblStylePr>
    <w:tblStylePr w:type="band2Horz">
      <w:tblPr/>
      <w:tcPr>
        <w:tcBorders>
          <w:top w:val="single" w:sz="4" w:space="0" w:color="4E88C7"/>
          <w:left w:val="nil"/>
          <w:bottom w:val="single" w:sz="4" w:space="0" w:color="4E88C7"/>
          <w:right w:val="nil"/>
        </w:tcBorders>
        <w:shd w:val="clear" w:color="auto" w:fill="auto"/>
      </w:tcPr>
    </w:tblStylePr>
  </w:style>
  <w:style w:type="paragraph" w:styleId="Caption">
    <w:name w:val="caption"/>
    <w:aliases w:val="CaptionCFMU,figura,Didascalia Carattere,Didascalia Carattere1,Didascalia Carattere Carattere,Didascalia Carattere1 Carattere Carattere,Didascalia Carattere Carattere Carattere1 Carattere,ref Carattere,ITT d,ref,Caratte,cp,Ca,C"/>
    <w:basedOn w:val="Normal"/>
    <w:next w:val="BodyText"/>
    <w:link w:val="CaptionChar"/>
    <w:uiPriority w:val="35"/>
    <w:qFormat/>
    <w:rsid w:val="00A4045F"/>
    <w:rPr>
      <w:b/>
      <w:bCs/>
      <w:sz w:val="20"/>
      <w:szCs w:val="20"/>
    </w:rPr>
  </w:style>
  <w:style w:type="paragraph" w:styleId="TableofFigures">
    <w:name w:val="table of figures"/>
    <w:basedOn w:val="Normal"/>
    <w:next w:val="Normal"/>
    <w:uiPriority w:val="99"/>
    <w:unhideWhenUsed/>
    <w:rsid w:val="00A4045F"/>
  </w:style>
  <w:style w:type="paragraph" w:customStyle="1" w:styleId="Guidance">
    <w:name w:val="Guidance"/>
    <w:basedOn w:val="BodyText0"/>
    <w:link w:val="GuidanceCar"/>
    <w:uiPriority w:val="6"/>
    <w:qFormat/>
    <w:rsid w:val="00696F24"/>
    <w:pPr>
      <w:spacing w:before="60" w:after="60"/>
    </w:pPr>
    <w:rPr>
      <w:i/>
      <w:iCs/>
      <w:vanish/>
      <w:color w:val="333399"/>
      <w:sz w:val="18"/>
    </w:rPr>
  </w:style>
  <w:style w:type="character" w:customStyle="1" w:styleId="GuidanceCar">
    <w:name w:val="Guidance Car"/>
    <w:link w:val="Guidance"/>
    <w:uiPriority w:val="6"/>
    <w:rsid w:val="00696F24"/>
    <w:rPr>
      <w:i/>
      <w:iCs/>
      <w:vanish/>
      <w:color w:val="333399"/>
      <w:sz w:val="18"/>
      <w:szCs w:val="22"/>
      <w:lang w:eastAsia="en-US"/>
    </w:rPr>
  </w:style>
  <w:style w:type="paragraph" w:customStyle="1" w:styleId="GuidanceBold">
    <w:name w:val="Guidance Bold"/>
    <w:basedOn w:val="Normal"/>
    <w:link w:val="GuidanceBoldCarCar"/>
    <w:uiPriority w:val="6"/>
    <w:qFormat/>
    <w:rsid w:val="00696F24"/>
    <w:pPr>
      <w:spacing w:before="120" w:after="120"/>
    </w:pPr>
    <w:rPr>
      <w:b/>
      <w:bCs/>
      <w:i/>
      <w:iCs/>
      <w:vanish/>
      <w:color w:val="333399"/>
      <w:sz w:val="18"/>
    </w:rPr>
  </w:style>
  <w:style w:type="character" w:customStyle="1" w:styleId="GuidanceBoldCarCar">
    <w:name w:val="Guidance Bold Car Car"/>
    <w:link w:val="GuidanceBold"/>
    <w:uiPriority w:val="6"/>
    <w:rsid w:val="00696F24"/>
    <w:rPr>
      <w:b/>
      <w:bCs/>
      <w:i/>
      <w:iCs/>
      <w:vanish/>
      <w:color w:val="333399"/>
      <w:sz w:val="18"/>
      <w:szCs w:val="22"/>
      <w:lang w:eastAsia="en-US"/>
    </w:rPr>
  </w:style>
  <w:style w:type="paragraph" w:customStyle="1" w:styleId="TableTitle">
    <w:name w:val="Table Title"/>
    <w:basedOn w:val="BodyText0"/>
    <w:uiPriority w:val="10"/>
    <w:rsid w:val="00823F8C"/>
    <w:pPr>
      <w:jc w:val="center"/>
    </w:pPr>
    <w:rPr>
      <w:b/>
    </w:rPr>
  </w:style>
  <w:style w:type="character" w:styleId="BookTitle">
    <w:name w:val="Book Title"/>
    <w:uiPriority w:val="33"/>
    <w:unhideWhenUsed/>
    <w:rsid w:val="00C25418"/>
    <w:rPr>
      <w:b/>
      <w:bCs/>
      <w:smallCaps/>
      <w:spacing w:val="5"/>
    </w:rPr>
  </w:style>
  <w:style w:type="paragraph" w:customStyle="1" w:styleId="References">
    <w:name w:val="References"/>
    <w:basedOn w:val="BodyText"/>
    <w:link w:val="ReferencesChar"/>
    <w:uiPriority w:val="1"/>
    <w:qFormat/>
    <w:rsid w:val="002E02F8"/>
    <w:pPr>
      <w:numPr>
        <w:numId w:val="3"/>
      </w:numPr>
      <w:tabs>
        <w:tab w:val="left" w:pos="567"/>
      </w:tabs>
    </w:pPr>
    <w:rPr>
      <w:lang w:eastAsia="en-GB"/>
    </w:rPr>
  </w:style>
  <w:style w:type="paragraph" w:customStyle="1" w:styleId="Listlevel2">
    <w:name w:val="List level 2"/>
    <w:basedOn w:val="ListParagraph"/>
    <w:link w:val="Listlevel2Char"/>
    <w:uiPriority w:val="1"/>
    <w:qFormat/>
    <w:rsid w:val="001C04D6"/>
    <w:pPr>
      <w:numPr>
        <w:ilvl w:val="1"/>
      </w:numPr>
    </w:pPr>
    <w:rPr>
      <w:lang w:eastAsia="en-GB"/>
    </w:rPr>
  </w:style>
  <w:style w:type="character" w:customStyle="1" w:styleId="BodyTextChar">
    <w:name w:val="BodyText Char"/>
    <w:link w:val="BodyText"/>
    <w:rsid w:val="00C25418"/>
    <w:rPr>
      <w:color w:val="59666D"/>
      <w:sz w:val="22"/>
      <w:szCs w:val="22"/>
      <w:lang w:eastAsia="en-US"/>
    </w:rPr>
  </w:style>
  <w:style w:type="character" w:customStyle="1" w:styleId="ReferencesChar">
    <w:name w:val="References Char"/>
    <w:link w:val="References"/>
    <w:uiPriority w:val="1"/>
    <w:rsid w:val="002E02F8"/>
    <w:rPr>
      <w:color w:val="59666D"/>
      <w:sz w:val="22"/>
      <w:szCs w:val="22"/>
      <w:lang w:val="en-GB" w:eastAsia="en-GB"/>
    </w:rPr>
  </w:style>
  <w:style w:type="table" w:styleId="MediumGrid3-Accent4">
    <w:name w:val="Medium Grid 3 Accent 4"/>
    <w:basedOn w:val="TableNormal"/>
    <w:uiPriority w:val="69"/>
    <w:rsid w:val="00315A7A"/>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B5D7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63D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63D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63D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63D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6BAF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6BAFFF"/>
      </w:tcPr>
    </w:tblStylePr>
  </w:style>
  <w:style w:type="character" w:customStyle="1" w:styleId="ListParagraphChar">
    <w:name w:val="List Paragraph Char"/>
    <w:link w:val="ListParagraph"/>
    <w:uiPriority w:val="34"/>
    <w:rsid w:val="0013465C"/>
    <w:rPr>
      <w:color w:val="59666D"/>
      <w:sz w:val="22"/>
      <w:szCs w:val="22"/>
      <w:lang w:val="en-GB"/>
    </w:rPr>
  </w:style>
  <w:style w:type="character" w:customStyle="1" w:styleId="Listlevel2Char">
    <w:name w:val="List level 2 Char"/>
    <w:link w:val="Listlevel2"/>
    <w:uiPriority w:val="1"/>
    <w:rsid w:val="0013465C"/>
    <w:rPr>
      <w:color w:val="59666D"/>
      <w:sz w:val="22"/>
      <w:szCs w:val="22"/>
      <w:lang w:val="en-GB" w:eastAsia="en-GB"/>
    </w:rPr>
  </w:style>
  <w:style w:type="paragraph" w:customStyle="1" w:styleId="GuidanceBullet2">
    <w:name w:val="Guidance Bullet 2"/>
    <w:basedOn w:val="Normal"/>
    <w:next w:val="Guidance"/>
    <w:uiPriority w:val="7"/>
    <w:qFormat/>
    <w:rsid w:val="00642F0A"/>
    <w:pPr>
      <w:numPr>
        <w:numId w:val="6"/>
      </w:numPr>
      <w:spacing w:before="60" w:after="60"/>
    </w:pPr>
    <w:rPr>
      <w:i/>
      <w:iCs/>
      <w:color w:val="333399"/>
      <w:sz w:val="18"/>
      <w:szCs w:val="20"/>
    </w:rPr>
  </w:style>
  <w:style w:type="paragraph" w:customStyle="1" w:styleId="GuidanceBullet">
    <w:name w:val="Guidance Bullet"/>
    <w:basedOn w:val="Guidance"/>
    <w:link w:val="GuidanceBulletCar"/>
    <w:uiPriority w:val="7"/>
    <w:qFormat/>
    <w:rsid w:val="00642F0A"/>
    <w:pPr>
      <w:numPr>
        <w:numId w:val="7"/>
      </w:numPr>
    </w:pPr>
    <w:rPr>
      <w:szCs w:val="20"/>
    </w:rPr>
  </w:style>
  <w:style w:type="character" w:customStyle="1" w:styleId="GuidanceBulletCar">
    <w:name w:val="Guidance Bullet Car"/>
    <w:link w:val="GuidanceBullet"/>
    <w:uiPriority w:val="7"/>
    <w:rsid w:val="0013465C"/>
    <w:rPr>
      <w:i/>
      <w:iCs/>
      <w:vanish/>
      <w:color w:val="333399"/>
      <w:sz w:val="18"/>
      <w:lang w:val="en-GB"/>
    </w:rPr>
  </w:style>
  <w:style w:type="character" w:styleId="Emphasis">
    <w:name w:val="Emphasis"/>
    <w:uiPriority w:val="5"/>
    <w:qFormat/>
    <w:rsid w:val="00E306EC"/>
    <w:rPr>
      <w:i/>
      <w:iCs/>
    </w:rPr>
  </w:style>
  <w:style w:type="character" w:styleId="Strong">
    <w:name w:val="Strong"/>
    <w:uiPriority w:val="5"/>
    <w:qFormat/>
    <w:rsid w:val="00E306EC"/>
    <w:rPr>
      <w:b/>
      <w:bCs/>
    </w:rPr>
  </w:style>
  <w:style w:type="character" w:styleId="IntenseEmphasis">
    <w:name w:val="Intense Emphasis"/>
    <w:uiPriority w:val="5"/>
    <w:qFormat/>
    <w:rsid w:val="00E306EC"/>
    <w:rPr>
      <w:b/>
      <w:bCs/>
      <w:i/>
      <w:iCs/>
      <w:color w:val="4E88C7"/>
    </w:rPr>
  </w:style>
  <w:style w:type="character" w:styleId="CommentReference">
    <w:name w:val="annotation reference"/>
    <w:uiPriority w:val="99"/>
    <w:semiHidden/>
    <w:unhideWhenUsed/>
    <w:rsid w:val="00F17626"/>
    <w:rPr>
      <w:sz w:val="16"/>
      <w:szCs w:val="16"/>
    </w:rPr>
  </w:style>
  <w:style w:type="paragraph" w:styleId="CommentText">
    <w:name w:val="annotation text"/>
    <w:basedOn w:val="Normal"/>
    <w:link w:val="CommentTextChar"/>
    <w:uiPriority w:val="99"/>
    <w:unhideWhenUsed/>
    <w:rsid w:val="00F17626"/>
    <w:rPr>
      <w:sz w:val="20"/>
      <w:szCs w:val="20"/>
    </w:rPr>
  </w:style>
  <w:style w:type="character" w:customStyle="1" w:styleId="CommentTextChar">
    <w:name w:val="Comment Text Char"/>
    <w:link w:val="CommentText"/>
    <w:uiPriority w:val="99"/>
    <w:rsid w:val="00F17626"/>
    <w:rPr>
      <w:color w:val="59666D"/>
      <w:lang w:eastAsia="en-US"/>
    </w:rPr>
  </w:style>
  <w:style w:type="paragraph" w:styleId="FootnoteText">
    <w:name w:val="footnote text"/>
    <w:basedOn w:val="Normal"/>
    <w:link w:val="FootnoteTextChar"/>
    <w:uiPriority w:val="6"/>
    <w:rsid w:val="00E554DE"/>
    <w:rPr>
      <w:sz w:val="20"/>
      <w:szCs w:val="20"/>
    </w:rPr>
  </w:style>
  <w:style w:type="character" w:customStyle="1" w:styleId="FootnoteTextChar">
    <w:name w:val="Footnote Text Char"/>
    <w:link w:val="FootnoteText"/>
    <w:uiPriority w:val="6"/>
    <w:rsid w:val="009352DA"/>
    <w:rPr>
      <w:color w:val="59666D"/>
      <w:lang w:eastAsia="en-US"/>
    </w:rPr>
  </w:style>
  <w:style w:type="character" w:styleId="FootnoteReference">
    <w:name w:val="footnote reference"/>
    <w:uiPriority w:val="99"/>
    <w:semiHidden/>
    <w:unhideWhenUsed/>
    <w:rsid w:val="00E554DE"/>
    <w:rPr>
      <w:vertAlign w:val="superscript"/>
    </w:rPr>
  </w:style>
  <w:style w:type="paragraph" w:styleId="CommentSubject">
    <w:name w:val="annotation subject"/>
    <w:basedOn w:val="CommentText"/>
    <w:next w:val="CommentText"/>
    <w:link w:val="CommentSubjectChar"/>
    <w:uiPriority w:val="99"/>
    <w:semiHidden/>
    <w:unhideWhenUsed/>
    <w:rsid w:val="000E1B15"/>
    <w:rPr>
      <w:b/>
      <w:bCs/>
    </w:rPr>
  </w:style>
  <w:style w:type="character" w:customStyle="1" w:styleId="CommentSubjectChar">
    <w:name w:val="Comment Subject Char"/>
    <w:link w:val="CommentSubject"/>
    <w:uiPriority w:val="99"/>
    <w:semiHidden/>
    <w:rsid w:val="000E1B15"/>
    <w:rPr>
      <w:b/>
      <w:bCs/>
      <w:color w:val="59666D"/>
      <w:lang w:eastAsia="en-US"/>
    </w:rPr>
  </w:style>
  <w:style w:type="paragraph" w:customStyle="1" w:styleId="SJUEditionStyle">
    <w:name w:val="SJUEditionStyle"/>
    <w:basedOn w:val="CoverData"/>
    <w:uiPriority w:val="9"/>
    <w:qFormat/>
    <w:rsid w:val="006E5083"/>
  </w:style>
  <w:style w:type="paragraph" w:customStyle="1" w:styleId="SJUTitleStyle">
    <w:name w:val="SJUTitleStyle"/>
    <w:basedOn w:val="CoverTitle"/>
    <w:uiPriority w:val="9"/>
    <w:qFormat/>
    <w:rsid w:val="006E5083"/>
    <w:pPr>
      <w:framePr w:wrap="around"/>
    </w:pPr>
  </w:style>
  <w:style w:type="paragraph" w:customStyle="1" w:styleId="Figure">
    <w:name w:val="Figure"/>
    <w:basedOn w:val="TableofFigures"/>
    <w:link w:val="FigureChar"/>
    <w:uiPriority w:val="9"/>
    <w:qFormat/>
    <w:rsid w:val="002E3DF6"/>
    <w:pPr>
      <w:jc w:val="center"/>
    </w:pPr>
  </w:style>
  <w:style w:type="character" w:customStyle="1" w:styleId="CaptionChar">
    <w:name w:val="Caption Char"/>
    <w:aliases w:val="CaptionCFMU Char,figura Char,Didascalia Carattere Char,Didascalia Carattere1 Char,Didascalia Carattere Carattere Char,Didascalia Carattere1 Carattere Carattere Char,Didascalia Carattere Carattere Carattere1 Carattere Char,ref Carattere Char"/>
    <w:basedOn w:val="DefaultParagraphFont"/>
    <w:link w:val="Caption"/>
    <w:uiPriority w:val="35"/>
    <w:rsid w:val="002E3DF6"/>
    <w:rPr>
      <w:b/>
      <w:bCs/>
      <w:color w:val="59666D"/>
      <w:lang w:val="en-GB"/>
    </w:rPr>
  </w:style>
  <w:style w:type="character" w:customStyle="1" w:styleId="FigureChar">
    <w:name w:val="Figure Char"/>
    <w:basedOn w:val="CaptionChar"/>
    <w:link w:val="Figure"/>
    <w:uiPriority w:val="9"/>
    <w:rsid w:val="00283FC8"/>
    <w:rPr>
      <w:b w:val="0"/>
      <w:bCs w:val="0"/>
      <w:color w:val="59666D"/>
      <w:sz w:val="22"/>
      <w:szCs w:val="22"/>
      <w:lang w:val="en-GB"/>
    </w:rPr>
  </w:style>
  <w:style w:type="paragraph" w:styleId="Bibliography">
    <w:name w:val="Bibliography"/>
    <w:basedOn w:val="Normal"/>
    <w:next w:val="Normal"/>
    <w:uiPriority w:val="37"/>
    <w:unhideWhenUsed/>
    <w:rsid w:val="00A01494"/>
    <w:pPr>
      <w:tabs>
        <w:tab w:val="left" w:pos="384"/>
      </w:tabs>
      <w:spacing w:after="0"/>
      <w:ind w:left="384" w:hanging="384"/>
    </w:pPr>
  </w:style>
  <w:style w:type="paragraph" w:styleId="NormalWeb">
    <w:name w:val="Normal (Web)"/>
    <w:basedOn w:val="Normal"/>
    <w:uiPriority w:val="99"/>
    <w:semiHidden/>
    <w:unhideWhenUsed/>
    <w:rsid w:val="002B5AD4"/>
    <w:rPr>
      <w:rFonts w:ascii="Times New Roman" w:hAnsi="Times New Roman"/>
      <w:sz w:val="24"/>
      <w:szCs w:val="24"/>
    </w:rPr>
  </w:style>
  <w:style w:type="paragraph" w:styleId="Revision">
    <w:name w:val="Revision"/>
    <w:hidden/>
    <w:uiPriority w:val="99"/>
    <w:semiHidden/>
    <w:rsid w:val="007E3845"/>
    <w:rPr>
      <w:color w:val="59666D"/>
      <w:sz w:val="22"/>
      <w:szCs w:val="22"/>
      <w:lang w:val="en-GB"/>
    </w:rPr>
  </w:style>
  <w:style w:type="paragraph" w:customStyle="1" w:styleId="Default">
    <w:name w:val="Default"/>
    <w:rsid w:val="00F95312"/>
    <w:pPr>
      <w:autoSpaceDE w:val="0"/>
      <w:autoSpaceDN w:val="0"/>
      <w:adjustRightInd w:val="0"/>
    </w:pPr>
    <w:rPr>
      <w:rFonts w:cs="Calibri"/>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87678">
      <w:bodyDiv w:val="1"/>
      <w:marLeft w:val="0"/>
      <w:marRight w:val="0"/>
      <w:marTop w:val="0"/>
      <w:marBottom w:val="0"/>
      <w:divBdr>
        <w:top w:val="none" w:sz="0" w:space="0" w:color="auto"/>
        <w:left w:val="none" w:sz="0" w:space="0" w:color="auto"/>
        <w:bottom w:val="none" w:sz="0" w:space="0" w:color="auto"/>
        <w:right w:val="none" w:sz="0" w:space="0" w:color="auto"/>
      </w:divBdr>
    </w:div>
    <w:div w:id="15355031">
      <w:bodyDiv w:val="1"/>
      <w:marLeft w:val="0"/>
      <w:marRight w:val="0"/>
      <w:marTop w:val="0"/>
      <w:marBottom w:val="0"/>
      <w:divBdr>
        <w:top w:val="none" w:sz="0" w:space="0" w:color="auto"/>
        <w:left w:val="none" w:sz="0" w:space="0" w:color="auto"/>
        <w:bottom w:val="none" w:sz="0" w:space="0" w:color="auto"/>
        <w:right w:val="none" w:sz="0" w:space="0" w:color="auto"/>
      </w:divBdr>
    </w:div>
    <w:div w:id="19404325">
      <w:bodyDiv w:val="1"/>
      <w:marLeft w:val="0"/>
      <w:marRight w:val="0"/>
      <w:marTop w:val="0"/>
      <w:marBottom w:val="0"/>
      <w:divBdr>
        <w:top w:val="none" w:sz="0" w:space="0" w:color="auto"/>
        <w:left w:val="none" w:sz="0" w:space="0" w:color="auto"/>
        <w:bottom w:val="none" w:sz="0" w:space="0" w:color="auto"/>
        <w:right w:val="none" w:sz="0" w:space="0" w:color="auto"/>
      </w:divBdr>
    </w:div>
    <w:div w:id="26225423">
      <w:bodyDiv w:val="1"/>
      <w:marLeft w:val="0"/>
      <w:marRight w:val="0"/>
      <w:marTop w:val="0"/>
      <w:marBottom w:val="0"/>
      <w:divBdr>
        <w:top w:val="none" w:sz="0" w:space="0" w:color="auto"/>
        <w:left w:val="none" w:sz="0" w:space="0" w:color="auto"/>
        <w:bottom w:val="none" w:sz="0" w:space="0" w:color="auto"/>
        <w:right w:val="none" w:sz="0" w:space="0" w:color="auto"/>
      </w:divBdr>
    </w:div>
    <w:div w:id="26489301">
      <w:bodyDiv w:val="1"/>
      <w:marLeft w:val="0"/>
      <w:marRight w:val="0"/>
      <w:marTop w:val="0"/>
      <w:marBottom w:val="0"/>
      <w:divBdr>
        <w:top w:val="none" w:sz="0" w:space="0" w:color="auto"/>
        <w:left w:val="none" w:sz="0" w:space="0" w:color="auto"/>
        <w:bottom w:val="none" w:sz="0" w:space="0" w:color="auto"/>
        <w:right w:val="none" w:sz="0" w:space="0" w:color="auto"/>
      </w:divBdr>
    </w:div>
    <w:div w:id="31660120">
      <w:bodyDiv w:val="1"/>
      <w:marLeft w:val="0"/>
      <w:marRight w:val="0"/>
      <w:marTop w:val="0"/>
      <w:marBottom w:val="0"/>
      <w:divBdr>
        <w:top w:val="none" w:sz="0" w:space="0" w:color="auto"/>
        <w:left w:val="none" w:sz="0" w:space="0" w:color="auto"/>
        <w:bottom w:val="none" w:sz="0" w:space="0" w:color="auto"/>
        <w:right w:val="none" w:sz="0" w:space="0" w:color="auto"/>
      </w:divBdr>
    </w:div>
    <w:div w:id="32318126">
      <w:bodyDiv w:val="1"/>
      <w:marLeft w:val="0"/>
      <w:marRight w:val="0"/>
      <w:marTop w:val="0"/>
      <w:marBottom w:val="0"/>
      <w:divBdr>
        <w:top w:val="none" w:sz="0" w:space="0" w:color="auto"/>
        <w:left w:val="none" w:sz="0" w:space="0" w:color="auto"/>
        <w:bottom w:val="none" w:sz="0" w:space="0" w:color="auto"/>
        <w:right w:val="none" w:sz="0" w:space="0" w:color="auto"/>
      </w:divBdr>
    </w:div>
    <w:div w:id="39522999">
      <w:bodyDiv w:val="1"/>
      <w:marLeft w:val="0"/>
      <w:marRight w:val="0"/>
      <w:marTop w:val="0"/>
      <w:marBottom w:val="0"/>
      <w:divBdr>
        <w:top w:val="none" w:sz="0" w:space="0" w:color="auto"/>
        <w:left w:val="none" w:sz="0" w:space="0" w:color="auto"/>
        <w:bottom w:val="none" w:sz="0" w:space="0" w:color="auto"/>
        <w:right w:val="none" w:sz="0" w:space="0" w:color="auto"/>
      </w:divBdr>
    </w:div>
    <w:div w:id="40591133">
      <w:bodyDiv w:val="1"/>
      <w:marLeft w:val="0"/>
      <w:marRight w:val="0"/>
      <w:marTop w:val="0"/>
      <w:marBottom w:val="0"/>
      <w:divBdr>
        <w:top w:val="none" w:sz="0" w:space="0" w:color="auto"/>
        <w:left w:val="none" w:sz="0" w:space="0" w:color="auto"/>
        <w:bottom w:val="none" w:sz="0" w:space="0" w:color="auto"/>
        <w:right w:val="none" w:sz="0" w:space="0" w:color="auto"/>
      </w:divBdr>
    </w:div>
    <w:div w:id="42870158">
      <w:bodyDiv w:val="1"/>
      <w:marLeft w:val="0"/>
      <w:marRight w:val="0"/>
      <w:marTop w:val="0"/>
      <w:marBottom w:val="0"/>
      <w:divBdr>
        <w:top w:val="none" w:sz="0" w:space="0" w:color="auto"/>
        <w:left w:val="none" w:sz="0" w:space="0" w:color="auto"/>
        <w:bottom w:val="none" w:sz="0" w:space="0" w:color="auto"/>
        <w:right w:val="none" w:sz="0" w:space="0" w:color="auto"/>
      </w:divBdr>
    </w:div>
    <w:div w:id="46727916">
      <w:bodyDiv w:val="1"/>
      <w:marLeft w:val="0"/>
      <w:marRight w:val="0"/>
      <w:marTop w:val="0"/>
      <w:marBottom w:val="0"/>
      <w:divBdr>
        <w:top w:val="none" w:sz="0" w:space="0" w:color="auto"/>
        <w:left w:val="none" w:sz="0" w:space="0" w:color="auto"/>
        <w:bottom w:val="none" w:sz="0" w:space="0" w:color="auto"/>
        <w:right w:val="none" w:sz="0" w:space="0" w:color="auto"/>
      </w:divBdr>
    </w:div>
    <w:div w:id="48307953">
      <w:bodyDiv w:val="1"/>
      <w:marLeft w:val="0"/>
      <w:marRight w:val="0"/>
      <w:marTop w:val="0"/>
      <w:marBottom w:val="0"/>
      <w:divBdr>
        <w:top w:val="none" w:sz="0" w:space="0" w:color="auto"/>
        <w:left w:val="none" w:sz="0" w:space="0" w:color="auto"/>
        <w:bottom w:val="none" w:sz="0" w:space="0" w:color="auto"/>
        <w:right w:val="none" w:sz="0" w:space="0" w:color="auto"/>
      </w:divBdr>
    </w:div>
    <w:div w:id="61800460">
      <w:bodyDiv w:val="1"/>
      <w:marLeft w:val="0"/>
      <w:marRight w:val="0"/>
      <w:marTop w:val="0"/>
      <w:marBottom w:val="0"/>
      <w:divBdr>
        <w:top w:val="none" w:sz="0" w:space="0" w:color="auto"/>
        <w:left w:val="none" w:sz="0" w:space="0" w:color="auto"/>
        <w:bottom w:val="none" w:sz="0" w:space="0" w:color="auto"/>
        <w:right w:val="none" w:sz="0" w:space="0" w:color="auto"/>
      </w:divBdr>
    </w:div>
    <w:div w:id="64576012">
      <w:bodyDiv w:val="1"/>
      <w:marLeft w:val="0"/>
      <w:marRight w:val="0"/>
      <w:marTop w:val="0"/>
      <w:marBottom w:val="0"/>
      <w:divBdr>
        <w:top w:val="none" w:sz="0" w:space="0" w:color="auto"/>
        <w:left w:val="none" w:sz="0" w:space="0" w:color="auto"/>
        <w:bottom w:val="none" w:sz="0" w:space="0" w:color="auto"/>
        <w:right w:val="none" w:sz="0" w:space="0" w:color="auto"/>
      </w:divBdr>
    </w:div>
    <w:div w:id="65421404">
      <w:bodyDiv w:val="1"/>
      <w:marLeft w:val="0"/>
      <w:marRight w:val="0"/>
      <w:marTop w:val="0"/>
      <w:marBottom w:val="0"/>
      <w:divBdr>
        <w:top w:val="none" w:sz="0" w:space="0" w:color="auto"/>
        <w:left w:val="none" w:sz="0" w:space="0" w:color="auto"/>
        <w:bottom w:val="none" w:sz="0" w:space="0" w:color="auto"/>
        <w:right w:val="none" w:sz="0" w:space="0" w:color="auto"/>
      </w:divBdr>
    </w:div>
    <w:div w:id="79257057">
      <w:bodyDiv w:val="1"/>
      <w:marLeft w:val="0"/>
      <w:marRight w:val="0"/>
      <w:marTop w:val="0"/>
      <w:marBottom w:val="0"/>
      <w:divBdr>
        <w:top w:val="none" w:sz="0" w:space="0" w:color="auto"/>
        <w:left w:val="none" w:sz="0" w:space="0" w:color="auto"/>
        <w:bottom w:val="none" w:sz="0" w:space="0" w:color="auto"/>
        <w:right w:val="none" w:sz="0" w:space="0" w:color="auto"/>
      </w:divBdr>
    </w:div>
    <w:div w:id="81530777">
      <w:bodyDiv w:val="1"/>
      <w:marLeft w:val="0"/>
      <w:marRight w:val="0"/>
      <w:marTop w:val="0"/>
      <w:marBottom w:val="0"/>
      <w:divBdr>
        <w:top w:val="none" w:sz="0" w:space="0" w:color="auto"/>
        <w:left w:val="none" w:sz="0" w:space="0" w:color="auto"/>
        <w:bottom w:val="none" w:sz="0" w:space="0" w:color="auto"/>
        <w:right w:val="none" w:sz="0" w:space="0" w:color="auto"/>
      </w:divBdr>
    </w:div>
    <w:div w:id="88240719">
      <w:bodyDiv w:val="1"/>
      <w:marLeft w:val="0"/>
      <w:marRight w:val="0"/>
      <w:marTop w:val="0"/>
      <w:marBottom w:val="0"/>
      <w:divBdr>
        <w:top w:val="none" w:sz="0" w:space="0" w:color="auto"/>
        <w:left w:val="none" w:sz="0" w:space="0" w:color="auto"/>
        <w:bottom w:val="none" w:sz="0" w:space="0" w:color="auto"/>
        <w:right w:val="none" w:sz="0" w:space="0" w:color="auto"/>
      </w:divBdr>
    </w:div>
    <w:div w:id="95172718">
      <w:bodyDiv w:val="1"/>
      <w:marLeft w:val="0"/>
      <w:marRight w:val="0"/>
      <w:marTop w:val="0"/>
      <w:marBottom w:val="0"/>
      <w:divBdr>
        <w:top w:val="none" w:sz="0" w:space="0" w:color="auto"/>
        <w:left w:val="none" w:sz="0" w:space="0" w:color="auto"/>
        <w:bottom w:val="none" w:sz="0" w:space="0" w:color="auto"/>
        <w:right w:val="none" w:sz="0" w:space="0" w:color="auto"/>
      </w:divBdr>
    </w:div>
    <w:div w:id="100807430">
      <w:bodyDiv w:val="1"/>
      <w:marLeft w:val="0"/>
      <w:marRight w:val="0"/>
      <w:marTop w:val="0"/>
      <w:marBottom w:val="0"/>
      <w:divBdr>
        <w:top w:val="none" w:sz="0" w:space="0" w:color="auto"/>
        <w:left w:val="none" w:sz="0" w:space="0" w:color="auto"/>
        <w:bottom w:val="none" w:sz="0" w:space="0" w:color="auto"/>
        <w:right w:val="none" w:sz="0" w:space="0" w:color="auto"/>
      </w:divBdr>
    </w:div>
    <w:div w:id="117601575">
      <w:bodyDiv w:val="1"/>
      <w:marLeft w:val="0"/>
      <w:marRight w:val="0"/>
      <w:marTop w:val="0"/>
      <w:marBottom w:val="0"/>
      <w:divBdr>
        <w:top w:val="none" w:sz="0" w:space="0" w:color="auto"/>
        <w:left w:val="none" w:sz="0" w:space="0" w:color="auto"/>
        <w:bottom w:val="none" w:sz="0" w:space="0" w:color="auto"/>
        <w:right w:val="none" w:sz="0" w:space="0" w:color="auto"/>
      </w:divBdr>
    </w:div>
    <w:div w:id="121386536">
      <w:bodyDiv w:val="1"/>
      <w:marLeft w:val="0"/>
      <w:marRight w:val="0"/>
      <w:marTop w:val="0"/>
      <w:marBottom w:val="0"/>
      <w:divBdr>
        <w:top w:val="none" w:sz="0" w:space="0" w:color="auto"/>
        <w:left w:val="none" w:sz="0" w:space="0" w:color="auto"/>
        <w:bottom w:val="none" w:sz="0" w:space="0" w:color="auto"/>
        <w:right w:val="none" w:sz="0" w:space="0" w:color="auto"/>
      </w:divBdr>
    </w:div>
    <w:div w:id="132017503">
      <w:bodyDiv w:val="1"/>
      <w:marLeft w:val="0"/>
      <w:marRight w:val="0"/>
      <w:marTop w:val="0"/>
      <w:marBottom w:val="0"/>
      <w:divBdr>
        <w:top w:val="none" w:sz="0" w:space="0" w:color="auto"/>
        <w:left w:val="none" w:sz="0" w:space="0" w:color="auto"/>
        <w:bottom w:val="none" w:sz="0" w:space="0" w:color="auto"/>
        <w:right w:val="none" w:sz="0" w:space="0" w:color="auto"/>
      </w:divBdr>
    </w:div>
    <w:div w:id="143477279">
      <w:bodyDiv w:val="1"/>
      <w:marLeft w:val="0"/>
      <w:marRight w:val="0"/>
      <w:marTop w:val="0"/>
      <w:marBottom w:val="0"/>
      <w:divBdr>
        <w:top w:val="none" w:sz="0" w:space="0" w:color="auto"/>
        <w:left w:val="none" w:sz="0" w:space="0" w:color="auto"/>
        <w:bottom w:val="none" w:sz="0" w:space="0" w:color="auto"/>
        <w:right w:val="none" w:sz="0" w:space="0" w:color="auto"/>
      </w:divBdr>
    </w:div>
    <w:div w:id="143787824">
      <w:bodyDiv w:val="1"/>
      <w:marLeft w:val="0"/>
      <w:marRight w:val="0"/>
      <w:marTop w:val="0"/>
      <w:marBottom w:val="0"/>
      <w:divBdr>
        <w:top w:val="none" w:sz="0" w:space="0" w:color="auto"/>
        <w:left w:val="none" w:sz="0" w:space="0" w:color="auto"/>
        <w:bottom w:val="none" w:sz="0" w:space="0" w:color="auto"/>
        <w:right w:val="none" w:sz="0" w:space="0" w:color="auto"/>
      </w:divBdr>
    </w:div>
    <w:div w:id="144006829">
      <w:bodyDiv w:val="1"/>
      <w:marLeft w:val="0"/>
      <w:marRight w:val="0"/>
      <w:marTop w:val="0"/>
      <w:marBottom w:val="0"/>
      <w:divBdr>
        <w:top w:val="none" w:sz="0" w:space="0" w:color="auto"/>
        <w:left w:val="none" w:sz="0" w:space="0" w:color="auto"/>
        <w:bottom w:val="none" w:sz="0" w:space="0" w:color="auto"/>
        <w:right w:val="none" w:sz="0" w:space="0" w:color="auto"/>
      </w:divBdr>
    </w:div>
    <w:div w:id="147600588">
      <w:bodyDiv w:val="1"/>
      <w:marLeft w:val="0"/>
      <w:marRight w:val="0"/>
      <w:marTop w:val="0"/>
      <w:marBottom w:val="0"/>
      <w:divBdr>
        <w:top w:val="none" w:sz="0" w:space="0" w:color="auto"/>
        <w:left w:val="none" w:sz="0" w:space="0" w:color="auto"/>
        <w:bottom w:val="none" w:sz="0" w:space="0" w:color="auto"/>
        <w:right w:val="none" w:sz="0" w:space="0" w:color="auto"/>
      </w:divBdr>
    </w:div>
    <w:div w:id="151652214">
      <w:bodyDiv w:val="1"/>
      <w:marLeft w:val="0"/>
      <w:marRight w:val="0"/>
      <w:marTop w:val="0"/>
      <w:marBottom w:val="0"/>
      <w:divBdr>
        <w:top w:val="none" w:sz="0" w:space="0" w:color="auto"/>
        <w:left w:val="none" w:sz="0" w:space="0" w:color="auto"/>
        <w:bottom w:val="none" w:sz="0" w:space="0" w:color="auto"/>
        <w:right w:val="none" w:sz="0" w:space="0" w:color="auto"/>
      </w:divBdr>
    </w:div>
    <w:div w:id="151991748">
      <w:bodyDiv w:val="1"/>
      <w:marLeft w:val="0"/>
      <w:marRight w:val="0"/>
      <w:marTop w:val="0"/>
      <w:marBottom w:val="0"/>
      <w:divBdr>
        <w:top w:val="none" w:sz="0" w:space="0" w:color="auto"/>
        <w:left w:val="none" w:sz="0" w:space="0" w:color="auto"/>
        <w:bottom w:val="none" w:sz="0" w:space="0" w:color="auto"/>
        <w:right w:val="none" w:sz="0" w:space="0" w:color="auto"/>
      </w:divBdr>
    </w:div>
    <w:div w:id="154883015">
      <w:bodyDiv w:val="1"/>
      <w:marLeft w:val="0"/>
      <w:marRight w:val="0"/>
      <w:marTop w:val="0"/>
      <w:marBottom w:val="0"/>
      <w:divBdr>
        <w:top w:val="none" w:sz="0" w:space="0" w:color="auto"/>
        <w:left w:val="none" w:sz="0" w:space="0" w:color="auto"/>
        <w:bottom w:val="none" w:sz="0" w:space="0" w:color="auto"/>
        <w:right w:val="none" w:sz="0" w:space="0" w:color="auto"/>
      </w:divBdr>
    </w:div>
    <w:div w:id="157890051">
      <w:bodyDiv w:val="1"/>
      <w:marLeft w:val="0"/>
      <w:marRight w:val="0"/>
      <w:marTop w:val="0"/>
      <w:marBottom w:val="0"/>
      <w:divBdr>
        <w:top w:val="none" w:sz="0" w:space="0" w:color="auto"/>
        <w:left w:val="none" w:sz="0" w:space="0" w:color="auto"/>
        <w:bottom w:val="none" w:sz="0" w:space="0" w:color="auto"/>
        <w:right w:val="none" w:sz="0" w:space="0" w:color="auto"/>
      </w:divBdr>
    </w:div>
    <w:div w:id="163668748">
      <w:bodyDiv w:val="1"/>
      <w:marLeft w:val="0"/>
      <w:marRight w:val="0"/>
      <w:marTop w:val="0"/>
      <w:marBottom w:val="0"/>
      <w:divBdr>
        <w:top w:val="none" w:sz="0" w:space="0" w:color="auto"/>
        <w:left w:val="none" w:sz="0" w:space="0" w:color="auto"/>
        <w:bottom w:val="none" w:sz="0" w:space="0" w:color="auto"/>
        <w:right w:val="none" w:sz="0" w:space="0" w:color="auto"/>
      </w:divBdr>
    </w:div>
    <w:div w:id="170606607">
      <w:bodyDiv w:val="1"/>
      <w:marLeft w:val="0"/>
      <w:marRight w:val="0"/>
      <w:marTop w:val="0"/>
      <w:marBottom w:val="0"/>
      <w:divBdr>
        <w:top w:val="none" w:sz="0" w:space="0" w:color="auto"/>
        <w:left w:val="none" w:sz="0" w:space="0" w:color="auto"/>
        <w:bottom w:val="none" w:sz="0" w:space="0" w:color="auto"/>
        <w:right w:val="none" w:sz="0" w:space="0" w:color="auto"/>
      </w:divBdr>
    </w:div>
    <w:div w:id="176776262">
      <w:bodyDiv w:val="1"/>
      <w:marLeft w:val="0"/>
      <w:marRight w:val="0"/>
      <w:marTop w:val="0"/>
      <w:marBottom w:val="0"/>
      <w:divBdr>
        <w:top w:val="none" w:sz="0" w:space="0" w:color="auto"/>
        <w:left w:val="none" w:sz="0" w:space="0" w:color="auto"/>
        <w:bottom w:val="none" w:sz="0" w:space="0" w:color="auto"/>
        <w:right w:val="none" w:sz="0" w:space="0" w:color="auto"/>
      </w:divBdr>
    </w:div>
    <w:div w:id="180826962">
      <w:bodyDiv w:val="1"/>
      <w:marLeft w:val="0"/>
      <w:marRight w:val="0"/>
      <w:marTop w:val="0"/>
      <w:marBottom w:val="0"/>
      <w:divBdr>
        <w:top w:val="none" w:sz="0" w:space="0" w:color="auto"/>
        <w:left w:val="none" w:sz="0" w:space="0" w:color="auto"/>
        <w:bottom w:val="none" w:sz="0" w:space="0" w:color="auto"/>
        <w:right w:val="none" w:sz="0" w:space="0" w:color="auto"/>
      </w:divBdr>
    </w:div>
    <w:div w:id="183322054">
      <w:bodyDiv w:val="1"/>
      <w:marLeft w:val="0"/>
      <w:marRight w:val="0"/>
      <w:marTop w:val="0"/>
      <w:marBottom w:val="0"/>
      <w:divBdr>
        <w:top w:val="none" w:sz="0" w:space="0" w:color="auto"/>
        <w:left w:val="none" w:sz="0" w:space="0" w:color="auto"/>
        <w:bottom w:val="none" w:sz="0" w:space="0" w:color="auto"/>
        <w:right w:val="none" w:sz="0" w:space="0" w:color="auto"/>
      </w:divBdr>
    </w:div>
    <w:div w:id="191963744">
      <w:bodyDiv w:val="1"/>
      <w:marLeft w:val="0"/>
      <w:marRight w:val="0"/>
      <w:marTop w:val="0"/>
      <w:marBottom w:val="0"/>
      <w:divBdr>
        <w:top w:val="none" w:sz="0" w:space="0" w:color="auto"/>
        <w:left w:val="none" w:sz="0" w:space="0" w:color="auto"/>
        <w:bottom w:val="none" w:sz="0" w:space="0" w:color="auto"/>
        <w:right w:val="none" w:sz="0" w:space="0" w:color="auto"/>
      </w:divBdr>
    </w:div>
    <w:div w:id="192424882">
      <w:bodyDiv w:val="1"/>
      <w:marLeft w:val="0"/>
      <w:marRight w:val="0"/>
      <w:marTop w:val="0"/>
      <w:marBottom w:val="0"/>
      <w:divBdr>
        <w:top w:val="none" w:sz="0" w:space="0" w:color="auto"/>
        <w:left w:val="none" w:sz="0" w:space="0" w:color="auto"/>
        <w:bottom w:val="none" w:sz="0" w:space="0" w:color="auto"/>
        <w:right w:val="none" w:sz="0" w:space="0" w:color="auto"/>
      </w:divBdr>
    </w:div>
    <w:div w:id="197742832">
      <w:bodyDiv w:val="1"/>
      <w:marLeft w:val="0"/>
      <w:marRight w:val="0"/>
      <w:marTop w:val="0"/>
      <w:marBottom w:val="0"/>
      <w:divBdr>
        <w:top w:val="none" w:sz="0" w:space="0" w:color="auto"/>
        <w:left w:val="none" w:sz="0" w:space="0" w:color="auto"/>
        <w:bottom w:val="none" w:sz="0" w:space="0" w:color="auto"/>
        <w:right w:val="none" w:sz="0" w:space="0" w:color="auto"/>
      </w:divBdr>
    </w:div>
    <w:div w:id="198249587">
      <w:bodyDiv w:val="1"/>
      <w:marLeft w:val="0"/>
      <w:marRight w:val="0"/>
      <w:marTop w:val="0"/>
      <w:marBottom w:val="0"/>
      <w:divBdr>
        <w:top w:val="none" w:sz="0" w:space="0" w:color="auto"/>
        <w:left w:val="none" w:sz="0" w:space="0" w:color="auto"/>
        <w:bottom w:val="none" w:sz="0" w:space="0" w:color="auto"/>
        <w:right w:val="none" w:sz="0" w:space="0" w:color="auto"/>
      </w:divBdr>
    </w:div>
    <w:div w:id="199369066">
      <w:bodyDiv w:val="1"/>
      <w:marLeft w:val="0"/>
      <w:marRight w:val="0"/>
      <w:marTop w:val="0"/>
      <w:marBottom w:val="0"/>
      <w:divBdr>
        <w:top w:val="none" w:sz="0" w:space="0" w:color="auto"/>
        <w:left w:val="none" w:sz="0" w:space="0" w:color="auto"/>
        <w:bottom w:val="none" w:sz="0" w:space="0" w:color="auto"/>
        <w:right w:val="none" w:sz="0" w:space="0" w:color="auto"/>
      </w:divBdr>
    </w:div>
    <w:div w:id="226258648">
      <w:bodyDiv w:val="1"/>
      <w:marLeft w:val="0"/>
      <w:marRight w:val="0"/>
      <w:marTop w:val="0"/>
      <w:marBottom w:val="0"/>
      <w:divBdr>
        <w:top w:val="none" w:sz="0" w:space="0" w:color="auto"/>
        <w:left w:val="none" w:sz="0" w:space="0" w:color="auto"/>
        <w:bottom w:val="none" w:sz="0" w:space="0" w:color="auto"/>
        <w:right w:val="none" w:sz="0" w:space="0" w:color="auto"/>
      </w:divBdr>
    </w:div>
    <w:div w:id="234172892">
      <w:bodyDiv w:val="1"/>
      <w:marLeft w:val="0"/>
      <w:marRight w:val="0"/>
      <w:marTop w:val="0"/>
      <w:marBottom w:val="0"/>
      <w:divBdr>
        <w:top w:val="none" w:sz="0" w:space="0" w:color="auto"/>
        <w:left w:val="none" w:sz="0" w:space="0" w:color="auto"/>
        <w:bottom w:val="none" w:sz="0" w:space="0" w:color="auto"/>
        <w:right w:val="none" w:sz="0" w:space="0" w:color="auto"/>
      </w:divBdr>
    </w:div>
    <w:div w:id="237981081">
      <w:bodyDiv w:val="1"/>
      <w:marLeft w:val="0"/>
      <w:marRight w:val="0"/>
      <w:marTop w:val="0"/>
      <w:marBottom w:val="0"/>
      <w:divBdr>
        <w:top w:val="none" w:sz="0" w:space="0" w:color="auto"/>
        <w:left w:val="none" w:sz="0" w:space="0" w:color="auto"/>
        <w:bottom w:val="none" w:sz="0" w:space="0" w:color="auto"/>
        <w:right w:val="none" w:sz="0" w:space="0" w:color="auto"/>
      </w:divBdr>
    </w:div>
    <w:div w:id="250089672">
      <w:bodyDiv w:val="1"/>
      <w:marLeft w:val="0"/>
      <w:marRight w:val="0"/>
      <w:marTop w:val="0"/>
      <w:marBottom w:val="0"/>
      <w:divBdr>
        <w:top w:val="none" w:sz="0" w:space="0" w:color="auto"/>
        <w:left w:val="none" w:sz="0" w:space="0" w:color="auto"/>
        <w:bottom w:val="none" w:sz="0" w:space="0" w:color="auto"/>
        <w:right w:val="none" w:sz="0" w:space="0" w:color="auto"/>
      </w:divBdr>
    </w:div>
    <w:div w:id="251014150">
      <w:bodyDiv w:val="1"/>
      <w:marLeft w:val="0"/>
      <w:marRight w:val="0"/>
      <w:marTop w:val="0"/>
      <w:marBottom w:val="0"/>
      <w:divBdr>
        <w:top w:val="none" w:sz="0" w:space="0" w:color="auto"/>
        <w:left w:val="none" w:sz="0" w:space="0" w:color="auto"/>
        <w:bottom w:val="none" w:sz="0" w:space="0" w:color="auto"/>
        <w:right w:val="none" w:sz="0" w:space="0" w:color="auto"/>
      </w:divBdr>
    </w:div>
    <w:div w:id="251814549">
      <w:bodyDiv w:val="1"/>
      <w:marLeft w:val="0"/>
      <w:marRight w:val="0"/>
      <w:marTop w:val="0"/>
      <w:marBottom w:val="0"/>
      <w:divBdr>
        <w:top w:val="none" w:sz="0" w:space="0" w:color="auto"/>
        <w:left w:val="none" w:sz="0" w:space="0" w:color="auto"/>
        <w:bottom w:val="none" w:sz="0" w:space="0" w:color="auto"/>
        <w:right w:val="none" w:sz="0" w:space="0" w:color="auto"/>
      </w:divBdr>
    </w:div>
    <w:div w:id="258754346">
      <w:bodyDiv w:val="1"/>
      <w:marLeft w:val="0"/>
      <w:marRight w:val="0"/>
      <w:marTop w:val="0"/>
      <w:marBottom w:val="0"/>
      <w:divBdr>
        <w:top w:val="none" w:sz="0" w:space="0" w:color="auto"/>
        <w:left w:val="none" w:sz="0" w:space="0" w:color="auto"/>
        <w:bottom w:val="none" w:sz="0" w:space="0" w:color="auto"/>
        <w:right w:val="none" w:sz="0" w:space="0" w:color="auto"/>
      </w:divBdr>
    </w:div>
    <w:div w:id="259995131">
      <w:bodyDiv w:val="1"/>
      <w:marLeft w:val="0"/>
      <w:marRight w:val="0"/>
      <w:marTop w:val="0"/>
      <w:marBottom w:val="0"/>
      <w:divBdr>
        <w:top w:val="none" w:sz="0" w:space="0" w:color="auto"/>
        <w:left w:val="none" w:sz="0" w:space="0" w:color="auto"/>
        <w:bottom w:val="none" w:sz="0" w:space="0" w:color="auto"/>
        <w:right w:val="none" w:sz="0" w:space="0" w:color="auto"/>
      </w:divBdr>
    </w:div>
    <w:div w:id="265038037">
      <w:bodyDiv w:val="1"/>
      <w:marLeft w:val="0"/>
      <w:marRight w:val="0"/>
      <w:marTop w:val="0"/>
      <w:marBottom w:val="0"/>
      <w:divBdr>
        <w:top w:val="none" w:sz="0" w:space="0" w:color="auto"/>
        <w:left w:val="none" w:sz="0" w:space="0" w:color="auto"/>
        <w:bottom w:val="none" w:sz="0" w:space="0" w:color="auto"/>
        <w:right w:val="none" w:sz="0" w:space="0" w:color="auto"/>
      </w:divBdr>
      <w:divsChild>
        <w:div w:id="68966827">
          <w:marLeft w:val="0"/>
          <w:marRight w:val="0"/>
          <w:marTop w:val="0"/>
          <w:marBottom w:val="0"/>
          <w:divBdr>
            <w:top w:val="none" w:sz="0" w:space="0" w:color="auto"/>
            <w:left w:val="none" w:sz="0" w:space="0" w:color="auto"/>
            <w:bottom w:val="none" w:sz="0" w:space="0" w:color="auto"/>
            <w:right w:val="none" w:sz="0" w:space="0" w:color="auto"/>
          </w:divBdr>
          <w:divsChild>
            <w:div w:id="2075086116">
              <w:marLeft w:val="0"/>
              <w:marRight w:val="0"/>
              <w:marTop w:val="0"/>
              <w:marBottom w:val="0"/>
              <w:divBdr>
                <w:top w:val="none" w:sz="0" w:space="0" w:color="auto"/>
                <w:left w:val="none" w:sz="0" w:space="0" w:color="auto"/>
                <w:bottom w:val="none" w:sz="0" w:space="0" w:color="auto"/>
                <w:right w:val="none" w:sz="0" w:space="0" w:color="auto"/>
              </w:divBdr>
              <w:divsChild>
                <w:div w:id="98384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450108">
      <w:bodyDiv w:val="1"/>
      <w:marLeft w:val="0"/>
      <w:marRight w:val="0"/>
      <w:marTop w:val="0"/>
      <w:marBottom w:val="0"/>
      <w:divBdr>
        <w:top w:val="none" w:sz="0" w:space="0" w:color="auto"/>
        <w:left w:val="none" w:sz="0" w:space="0" w:color="auto"/>
        <w:bottom w:val="none" w:sz="0" w:space="0" w:color="auto"/>
        <w:right w:val="none" w:sz="0" w:space="0" w:color="auto"/>
      </w:divBdr>
    </w:div>
    <w:div w:id="276449238">
      <w:bodyDiv w:val="1"/>
      <w:marLeft w:val="0"/>
      <w:marRight w:val="0"/>
      <w:marTop w:val="0"/>
      <w:marBottom w:val="0"/>
      <w:divBdr>
        <w:top w:val="none" w:sz="0" w:space="0" w:color="auto"/>
        <w:left w:val="none" w:sz="0" w:space="0" w:color="auto"/>
        <w:bottom w:val="none" w:sz="0" w:space="0" w:color="auto"/>
        <w:right w:val="none" w:sz="0" w:space="0" w:color="auto"/>
      </w:divBdr>
      <w:divsChild>
        <w:div w:id="1014306718">
          <w:marLeft w:val="0"/>
          <w:marRight w:val="0"/>
          <w:marTop w:val="0"/>
          <w:marBottom w:val="0"/>
          <w:divBdr>
            <w:top w:val="none" w:sz="0" w:space="0" w:color="auto"/>
            <w:left w:val="none" w:sz="0" w:space="0" w:color="auto"/>
            <w:bottom w:val="none" w:sz="0" w:space="0" w:color="auto"/>
            <w:right w:val="none" w:sz="0" w:space="0" w:color="auto"/>
          </w:divBdr>
          <w:divsChild>
            <w:div w:id="548299417">
              <w:marLeft w:val="0"/>
              <w:marRight w:val="0"/>
              <w:marTop w:val="0"/>
              <w:marBottom w:val="0"/>
              <w:divBdr>
                <w:top w:val="none" w:sz="0" w:space="0" w:color="auto"/>
                <w:left w:val="none" w:sz="0" w:space="0" w:color="auto"/>
                <w:bottom w:val="none" w:sz="0" w:space="0" w:color="auto"/>
                <w:right w:val="none" w:sz="0" w:space="0" w:color="auto"/>
              </w:divBdr>
              <w:divsChild>
                <w:div w:id="19438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454052">
      <w:bodyDiv w:val="1"/>
      <w:marLeft w:val="0"/>
      <w:marRight w:val="0"/>
      <w:marTop w:val="0"/>
      <w:marBottom w:val="0"/>
      <w:divBdr>
        <w:top w:val="none" w:sz="0" w:space="0" w:color="auto"/>
        <w:left w:val="none" w:sz="0" w:space="0" w:color="auto"/>
        <w:bottom w:val="none" w:sz="0" w:space="0" w:color="auto"/>
        <w:right w:val="none" w:sz="0" w:space="0" w:color="auto"/>
      </w:divBdr>
    </w:div>
    <w:div w:id="282149957">
      <w:bodyDiv w:val="1"/>
      <w:marLeft w:val="0"/>
      <w:marRight w:val="0"/>
      <w:marTop w:val="0"/>
      <w:marBottom w:val="0"/>
      <w:divBdr>
        <w:top w:val="none" w:sz="0" w:space="0" w:color="auto"/>
        <w:left w:val="none" w:sz="0" w:space="0" w:color="auto"/>
        <w:bottom w:val="none" w:sz="0" w:space="0" w:color="auto"/>
        <w:right w:val="none" w:sz="0" w:space="0" w:color="auto"/>
      </w:divBdr>
    </w:div>
    <w:div w:id="285086513">
      <w:bodyDiv w:val="1"/>
      <w:marLeft w:val="0"/>
      <w:marRight w:val="0"/>
      <w:marTop w:val="0"/>
      <w:marBottom w:val="0"/>
      <w:divBdr>
        <w:top w:val="none" w:sz="0" w:space="0" w:color="auto"/>
        <w:left w:val="none" w:sz="0" w:space="0" w:color="auto"/>
        <w:bottom w:val="none" w:sz="0" w:space="0" w:color="auto"/>
        <w:right w:val="none" w:sz="0" w:space="0" w:color="auto"/>
      </w:divBdr>
    </w:div>
    <w:div w:id="298732978">
      <w:bodyDiv w:val="1"/>
      <w:marLeft w:val="0"/>
      <w:marRight w:val="0"/>
      <w:marTop w:val="0"/>
      <w:marBottom w:val="0"/>
      <w:divBdr>
        <w:top w:val="none" w:sz="0" w:space="0" w:color="auto"/>
        <w:left w:val="none" w:sz="0" w:space="0" w:color="auto"/>
        <w:bottom w:val="none" w:sz="0" w:space="0" w:color="auto"/>
        <w:right w:val="none" w:sz="0" w:space="0" w:color="auto"/>
      </w:divBdr>
    </w:div>
    <w:div w:id="303435635">
      <w:bodyDiv w:val="1"/>
      <w:marLeft w:val="0"/>
      <w:marRight w:val="0"/>
      <w:marTop w:val="0"/>
      <w:marBottom w:val="0"/>
      <w:divBdr>
        <w:top w:val="none" w:sz="0" w:space="0" w:color="auto"/>
        <w:left w:val="none" w:sz="0" w:space="0" w:color="auto"/>
        <w:bottom w:val="none" w:sz="0" w:space="0" w:color="auto"/>
        <w:right w:val="none" w:sz="0" w:space="0" w:color="auto"/>
      </w:divBdr>
    </w:div>
    <w:div w:id="304971410">
      <w:bodyDiv w:val="1"/>
      <w:marLeft w:val="0"/>
      <w:marRight w:val="0"/>
      <w:marTop w:val="0"/>
      <w:marBottom w:val="0"/>
      <w:divBdr>
        <w:top w:val="none" w:sz="0" w:space="0" w:color="auto"/>
        <w:left w:val="none" w:sz="0" w:space="0" w:color="auto"/>
        <w:bottom w:val="none" w:sz="0" w:space="0" w:color="auto"/>
        <w:right w:val="none" w:sz="0" w:space="0" w:color="auto"/>
      </w:divBdr>
    </w:div>
    <w:div w:id="308485810">
      <w:bodyDiv w:val="1"/>
      <w:marLeft w:val="0"/>
      <w:marRight w:val="0"/>
      <w:marTop w:val="0"/>
      <w:marBottom w:val="0"/>
      <w:divBdr>
        <w:top w:val="none" w:sz="0" w:space="0" w:color="auto"/>
        <w:left w:val="none" w:sz="0" w:space="0" w:color="auto"/>
        <w:bottom w:val="none" w:sz="0" w:space="0" w:color="auto"/>
        <w:right w:val="none" w:sz="0" w:space="0" w:color="auto"/>
      </w:divBdr>
    </w:div>
    <w:div w:id="320543717">
      <w:bodyDiv w:val="1"/>
      <w:marLeft w:val="0"/>
      <w:marRight w:val="0"/>
      <w:marTop w:val="0"/>
      <w:marBottom w:val="0"/>
      <w:divBdr>
        <w:top w:val="none" w:sz="0" w:space="0" w:color="auto"/>
        <w:left w:val="none" w:sz="0" w:space="0" w:color="auto"/>
        <w:bottom w:val="none" w:sz="0" w:space="0" w:color="auto"/>
        <w:right w:val="none" w:sz="0" w:space="0" w:color="auto"/>
      </w:divBdr>
    </w:div>
    <w:div w:id="327753568">
      <w:bodyDiv w:val="1"/>
      <w:marLeft w:val="0"/>
      <w:marRight w:val="0"/>
      <w:marTop w:val="0"/>
      <w:marBottom w:val="0"/>
      <w:divBdr>
        <w:top w:val="none" w:sz="0" w:space="0" w:color="auto"/>
        <w:left w:val="none" w:sz="0" w:space="0" w:color="auto"/>
        <w:bottom w:val="none" w:sz="0" w:space="0" w:color="auto"/>
        <w:right w:val="none" w:sz="0" w:space="0" w:color="auto"/>
      </w:divBdr>
    </w:div>
    <w:div w:id="327754893">
      <w:bodyDiv w:val="1"/>
      <w:marLeft w:val="0"/>
      <w:marRight w:val="0"/>
      <w:marTop w:val="0"/>
      <w:marBottom w:val="0"/>
      <w:divBdr>
        <w:top w:val="none" w:sz="0" w:space="0" w:color="auto"/>
        <w:left w:val="none" w:sz="0" w:space="0" w:color="auto"/>
        <w:bottom w:val="none" w:sz="0" w:space="0" w:color="auto"/>
        <w:right w:val="none" w:sz="0" w:space="0" w:color="auto"/>
      </w:divBdr>
    </w:div>
    <w:div w:id="328754788">
      <w:bodyDiv w:val="1"/>
      <w:marLeft w:val="0"/>
      <w:marRight w:val="0"/>
      <w:marTop w:val="0"/>
      <w:marBottom w:val="0"/>
      <w:divBdr>
        <w:top w:val="none" w:sz="0" w:space="0" w:color="auto"/>
        <w:left w:val="none" w:sz="0" w:space="0" w:color="auto"/>
        <w:bottom w:val="none" w:sz="0" w:space="0" w:color="auto"/>
        <w:right w:val="none" w:sz="0" w:space="0" w:color="auto"/>
      </w:divBdr>
    </w:div>
    <w:div w:id="332033707">
      <w:bodyDiv w:val="1"/>
      <w:marLeft w:val="0"/>
      <w:marRight w:val="0"/>
      <w:marTop w:val="0"/>
      <w:marBottom w:val="0"/>
      <w:divBdr>
        <w:top w:val="none" w:sz="0" w:space="0" w:color="auto"/>
        <w:left w:val="none" w:sz="0" w:space="0" w:color="auto"/>
        <w:bottom w:val="none" w:sz="0" w:space="0" w:color="auto"/>
        <w:right w:val="none" w:sz="0" w:space="0" w:color="auto"/>
      </w:divBdr>
    </w:div>
    <w:div w:id="342367067">
      <w:bodyDiv w:val="1"/>
      <w:marLeft w:val="0"/>
      <w:marRight w:val="0"/>
      <w:marTop w:val="0"/>
      <w:marBottom w:val="0"/>
      <w:divBdr>
        <w:top w:val="none" w:sz="0" w:space="0" w:color="auto"/>
        <w:left w:val="none" w:sz="0" w:space="0" w:color="auto"/>
        <w:bottom w:val="none" w:sz="0" w:space="0" w:color="auto"/>
        <w:right w:val="none" w:sz="0" w:space="0" w:color="auto"/>
      </w:divBdr>
    </w:div>
    <w:div w:id="343020636">
      <w:bodyDiv w:val="1"/>
      <w:marLeft w:val="0"/>
      <w:marRight w:val="0"/>
      <w:marTop w:val="0"/>
      <w:marBottom w:val="0"/>
      <w:divBdr>
        <w:top w:val="none" w:sz="0" w:space="0" w:color="auto"/>
        <w:left w:val="none" w:sz="0" w:space="0" w:color="auto"/>
        <w:bottom w:val="none" w:sz="0" w:space="0" w:color="auto"/>
        <w:right w:val="none" w:sz="0" w:space="0" w:color="auto"/>
      </w:divBdr>
    </w:div>
    <w:div w:id="344862383">
      <w:bodyDiv w:val="1"/>
      <w:marLeft w:val="0"/>
      <w:marRight w:val="0"/>
      <w:marTop w:val="0"/>
      <w:marBottom w:val="0"/>
      <w:divBdr>
        <w:top w:val="none" w:sz="0" w:space="0" w:color="auto"/>
        <w:left w:val="none" w:sz="0" w:space="0" w:color="auto"/>
        <w:bottom w:val="none" w:sz="0" w:space="0" w:color="auto"/>
        <w:right w:val="none" w:sz="0" w:space="0" w:color="auto"/>
      </w:divBdr>
    </w:div>
    <w:div w:id="345332607">
      <w:bodyDiv w:val="1"/>
      <w:marLeft w:val="0"/>
      <w:marRight w:val="0"/>
      <w:marTop w:val="0"/>
      <w:marBottom w:val="0"/>
      <w:divBdr>
        <w:top w:val="none" w:sz="0" w:space="0" w:color="auto"/>
        <w:left w:val="none" w:sz="0" w:space="0" w:color="auto"/>
        <w:bottom w:val="none" w:sz="0" w:space="0" w:color="auto"/>
        <w:right w:val="none" w:sz="0" w:space="0" w:color="auto"/>
      </w:divBdr>
    </w:div>
    <w:div w:id="349642895">
      <w:bodyDiv w:val="1"/>
      <w:marLeft w:val="0"/>
      <w:marRight w:val="0"/>
      <w:marTop w:val="0"/>
      <w:marBottom w:val="0"/>
      <w:divBdr>
        <w:top w:val="none" w:sz="0" w:space="0" w:color="auto"/>
        <w:left w:val="none" w:sz="0" w:space="0" w:color="auto"/>
        <w:bottom w:val="none" w:sz="0" w:space="0" w:color="auto"/>
        <w:right w:val="none" w:sz="0" w:space="0" w:color="auto"/>
      </w:divBdr>
    </w:div>
    <w:div w:id="353926259">
      <w:bodyDiv w:val="1"/>
      <w:marLeft w:val="0"/>
      <w:marRight w:val="0"/>
      <w:marTop w:val="0"/>
      <w:marBottom w:val="0"/>
      <w:divBdr>
        <w:top w:val="none" w:sz="0" w:space="0" w:color="auto"/>
        <w:left w:val="none" w:sz="0" w:space="0" w:color="auto"/>
        <w:bottom w:val="none" w:sz="0" w:space="0" w:color="auto"/>
        <w:right w:val="none" w:sz="0" w:space="0" w:color="auto"/>
      </w:divBdr>
    </w:div>
    <w:div w:id="355740948">
      <w:bodyDiv w:val="1"/>
      <w:marLeft w:val="0"/>
      <w:marRight w:val="0"/>
      <w:marTop w:val="0"/>
      <w:marBottom w:val="0"/>
      <w:divBdr>
        <w:top w:val="none" w:sz="0" w:space="0" w:color="auto"/>
        <w:left w:val="none" w:sz="0" w:space="0" w:color="auto"/>
        <w:bottom w:val="none" w:sz="0" w:space="0" w:color="auto"/>
        <w:right w:val="none" w:sz="0" w:space="0" w:color="auto"/>
      </w:divBdr>
    </w:div>
    <w:div w:id="358163987">
      <w:bodyDiv w:val="1"/>
      <w:marLeft w:val="0"/>
      <w:marRight w:val="0"/>
      <w:marTop w:val="0"/>
      <w:marBottom w:val="0"/>
      <w:divBdr>
        <w:top w:val="none" w:sz="0" w:space="0" w:color="auto"/>
        <w:left w:val="none" w:sz="0" w:space="0" w:color="auto"/>
        <w:bottom w:val="none" w:sz="0" w:space="0" w:color="auto"/>
        <w:right w:val="none" w:sz="0" w:space="0" w:color="auto"/>
      </w:divBdr>
    </w:div>
    <w:div w:id="360976074">
      <w:bodyDiv w:val="1"/>
      <w:marLeft w:val="0"/>
      <w:marRight w:val="0"/>
      <w:marTop w:val="0"/>
      <w:marBottom w:val="0"/>
      <w:divBdr>
        <w:top w:val="none" w:sz="0" w:space="0" w:color="auto"/>
        <w:left w:val="none" w:sz="0" w:space="0" w:color="auto"/>
        <w:bottom w:val="none" w:sz="0" w:space="0" w:color="auto"/>
        <w:right w:val="none" w:sz="0" w:space="0" w:color="auto"/>
      </w:divBdr>
    </w:div>
    <w:div w:id="361563085">
      <w:bodyDiv w:val="1"/>
      <w:marLeft w:val="0"/>
      <w:marRight w:val="0"/>
      <w:marTop w:val="0"/>
      <w:marBottom w:val="0"/>
      <w:divBdr>
        <w:top w:val="none" w:sz="0" w:space="0" w:color="auto"/>
        <w:left w:val="none" w:sz="0" w:space="0" w:color="auto"/>
        <w:bottom w:val="none" w:sz="0" w:space="0" w:color="auto"/>
        <w:right w:val="none" w:sz="0" w:space="0" w:color="auto"/>
      </w:divBdr>
    </w:div>
    <w:div w:id="366495320">
      <w:bodyDiv w:val="1"/>
      <w:marLeft w:val="0"/>
      <w:marRight w:val="0"/>
      <w:marTop w:val="0"/>
      <w:marBottom w:val="0"/>
      <w:divBdr>
        <w:top w:val="none" w:sz="0" w:space="0" w:color="auto"/>
        <w:left w:val="none" w:sz="0" w:space="0" w:color="auto"/>
        <w:bottom w:val="none" w:sz="0" w:space="0" w:color="auto"/>
        <w:right w:val="none" w:sz="0" w:space="0" w:color="auto"/>
      </w:divBdr>
    </w:div>
    <w:div w:id="370307762">
      <w:bodyDiv w:val="1"/>
      <w:marLeft w:val="0"/>
      <w:marRight w:val="0"/>
      <w:marTop w:val="0"/>
      <w:marBottom w:val="0"/>
      <w:divBdr>
        <w:top w:val="none" w:sz="0" w:space="0" w:color="auto"/>
        <w:left w:val="none" w:sz="0" w:space="0" w:color="auto"/>
        <w:bottom w:val="none" w:sz="0" w:space="0" w:color="auto"/>
        <w:right w:val="none" w:sz="0" w:space="0" w:color="auto"/>
      </w:divBdr>
    </w:div>
    <w:div w:id="372197862">
      <w:bodyDiv w:val="1"/>
      <w:marLeft w:val="0"/>
      <w:marRight w:val="0"/>
      <w:marTop w:val="0"/>
      <w:marBottom w:val="0"/>
      <w:divBdr>
        <w:top w:val="none" w:sz="0" w:space="0" w:color="auto"/>
        <w:left w:val="none" w:sz="0" w:space="0" w:color="auto"/>
        <w:bottom w:val="none" w:sz="0" w:space="0" w:color="auto"/>
        <w:right w:val="none" w:sz="0" w:space="0" w:color="auto"/>
      </w:divBdr>
    </w:div>
    <w:div w:id="377629736">
      <w:bodyDiv w:val="1"/>
      <w:marLeft w:val="0"/>
      <w:marRight w:val="0"/>
      <w:marTop w:val="0"/>
      <w:marBottom w:val="0"/>
      <w:divBdr>
        <w:top w:val="none" w:sz="0" w:space="0" w:color="auto"/>
        <w:left w:val="none" w:sz="0" w:space="0" w:color="auto"/>
        <w:bottom w:val="none" w:sz="0" w:space="0" w:color="auto"/>
        <w:right w:val="none" w:sz="0" w:space="0" w:color="auto"/>
      </w:divBdr>
    </w:div>
    <w:div w:id="379867171">
      <w:bodyDiv w:val="1"/>
      <w:marLeft w:val="0"/>
      <w:marRight w:val="0"/>
      <w:marTop w:val="0"/>
      <w:marBottom w:val="0"/>
      <w:divBdr>
        <w:top w:val="none" w:sz="0" w:space="0" w:color="auto"/>
        <w:left w:val="none" w:sz="0" w:space="0" w:color="auto"/>
        <w:bottom w:val="none" w:sz="0" w:space="0" w:color="auto"/>
        <w:right w:val="none" w:sz="0" w:space="0" w:color="auto"/>
      </w:divBdr>
      <w:divsChild>
        <w:div w:id="2118065621">
          <w:marLeft w:val="0"/>
          <w:marRight w:val="0"/>
          <w:marTop w:val="0"/>
          <w:marBottom w:val="0"/>
          <w:divBdr>
            <w:top w:val="none" w:sz="0" w:space="0" w:color="auto"/>
            <w:left w:val="none" w:sz="0" w:space="0" w:color="auto"/>
            <w:bottom w:val="none" w:sz="0" w:space="0" w:color="auto"/>
            <w:right w:val="none" w:sz="0" w:space="0" w:color="auto"/>
          </w:divBdr>
          <w:divsChild>
            <w:div w:id="1518500462">
              <w:marLeft w:val="0"/>
              <w:marRight w:val="0"/>
              <w:marTop w:val="0"/>
              <w:marBottom w:val="0"/>
              <w:divBdr>
                <w:top w:val="none" w:sz="0" w:space="0" w:color="auto"/>
                <w:left w:val="none" w:sz="0" w:space="0" w:color="auto"/>
                <w:bottom w:val="none" w:sz="0" w:space="0" w:color="auto"/>
                <w:right w:val="none" w:sz="0" w:space="0" w:color="auto"/>
              </w:divBdr>
              <w:divsChild>
                <w:div w:id="16470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535126">
      <w:bodyDiv w:val="1"/>
      <w:marLeft w:val="0"/>
      <w:marRight w:val="0"/>
      <w:marTop w:val="0"/>
      <w:marBottom w:val="0"/>
      <w:divBdr>
        <w:top w:val="none" w:sz="0" w:space="0" w:color="auto"/>
        <w:left w:val="none" w:sz="0" w:space="0" w:color="auto"/>
        <w:bottom w:val="none" w:sz="0" w:space="0" w:color="auto"/>
        <w:right w:val="none" w:sz="0" w:space="0" w:color="auto"/>
      </w:divBdr>
    </w:div>
    <w:div w:id="393740946">
      <w:bodyDiv w:val="1"/>
      <w:marLeft w:val="0"/>
      <w:marRight w:val="0"/>
      <w:marTop w:val="0"/>
      <w:marBottom w:val="0"/>
      <w:divBdr>
        <w:top w:val="none" w:sz="0" w:space="0" w:color="auto"/>
        <w:left w:val="none" w:sz="0" w:space="0" w:color="auto"/>
        <w:bottom w:val="none" w:sz="0" w:space="0" w:color="auto"/>
        <w:right w:val="none" w:sz="0" w:space="0" w:color="auto"/>
      </w:divBdr>
    </w:div>
    <w:div w:id="397283734">
      <w:bodyDiv w:val="1"/>
      <w:marLeft w:val="0"/>
      <w:marRight w:val="0"/>
      <w:marTop w:val="0"/>
      <w:marBottom w:val="0"/>
      <w:divBdr>
        <w:top w:val="none" w:sz="0" w:space="0" w:color="auto"/>
        <w:left w:val="none" w:sz="0" w:space="0" w:color="auto"/>
        <w:bottom w:val="none" w:sz="0" w:space="0" w:color="auto"/>
        <w:right w:val="none" w:sz="0" w:space="0" w:color="auto"/>
      </w:divBdr>
    </w:div>
    <w:div w:id="402411666">
      <w:bodyDiv w:val="1"/>
      <w:marLeft w:val="0"/>
      <w:marRight w:val="0"/>
      <w:marTop w:val="0"/>
      <w:marBottom w:val="0"/>
      <w:divBdr>
        <w:top w:val="none" w:sz="0" w:space="0" w:color="auto"/>
        <w:left w:val="none" w:sz="0" w:space="0" w:color="auto"/>
        <w:bottom w:val="none" w:sz="0" w:space="0" w:color="auto"/>
        <w:right w:val="none" w:sz="0" w:space="0" w:color="auto"/>
      </w:divBdr>
    </w:div>
    <w:div w:id="403768891">
      <w:bodyDiv w:val="1"/>
      <w:marLeft w:val="0"/>
      <w:marRight w:val="0"/>
      <w:marTop w:val="0"/>
      <w:marBottom w:val="0"/>
      <w:divBdr>
        <w:top w:val="none" w:sz="0" w:space="0" w:color="auto"/>
        <w:left w:val="none" w:sz="0" w:space="0" w:color="auto"/>
        <w:bottom w:val="none" w:sz="0" w:space="0" w:color="auto"/>
        <w:right w:val="none" w:sz="0" w:space="0" w:color="auto"/>
      </w:divBdr>
    </w:div>
    <w:div w:id="404108435">
      <w:bodyDiv w:val="1"/>
      <w:marLeft w:val="0"/>
      <w:marRight w:val="0"/>
      <w:marTop w:val="0"/>
      <w:marBottom w:val="0"/>
      <w:divBdr>
        <w:top w:val="none" w:sz="0" w:space="0" w:color="auto"/>
        <w:left w:val="none" w:sz="0" w:space="0" w:color="auto"/>
        <w:bottom w:val="none" w:sz="0" w:space="0" w:color="auto"/>
        <w:right w:val="none" w:sz="0" w:space="0" w:color="auto"/>
      </w:divBdr>
    </w:div>
    <w:div w:id="404648605">
      <w:bodyDiv w:val="1"/>
      <w:marLeft w:val="0"/>
      <w:marRight w:val="0"/>
      <w:marTop w:val="0"/>
      <w:marBottom w:val="0"/>
      <w:divBdr>
        <w:top w:val="none" w:sz="0" w:space="0" w:color="auto"/>
        <w:left w:val="none" w:sz="0" w:space="0" w:color="auto"/>
        <w:bottom w:val="none" w:sz="0" w:space="0" w:color="auto"/>
        <w:right w:val="none" w:sz="0" w:space="0" w:color="auto"/>
      </w:divBdr>
    </w:div>
    <w:div w:id="406848977">
      <w:bodyDiv w:val="1"/>
      <w:marLeft w:val="0"/>
      <w:marRight w:val="0"/>
      <w:marTop w:val="0"/>
      <w:marBottom w:val="0"/>
      <w:divBdr>
        <w:top w:val="none" w:sz="0" w:space="0" w:color="auto"/>
        <w:left w:val="none" w:sz="0" w:space="0" w:color="auto"/>
        <w:bottom w:val="none" w:sz="0" w:space="0" w:color="auto"/>
        <w:right w:val="none" w:sz="0" w:space="0" w:color="auto"/>
      </w:divBdr>
    </w:div>
    <w:div w:id="412554562">
      <w:bodyDiv w:val="1"/>
      <w:marLeft w:val="0"/>
      <w:marRight w:val="0"/>
      <w:marTop w:val="0"/>
      <w:marBottom w:val="0"/>
      <w:divBdr>
        <w:top w:val="none" w:sz="0" w:space="0" w:color="auto"/>
        <w:left w:val="none" w:sz="0" w:space="0" w:color="auto"/>
        <w:bottom w:val="none" w:sz="0" w:space="0" w:color="auto"/>
        <w:right w:val="none" w:sz="0" w:space="0" w:color="auto"/>
      </w:divBdr>
    </w:div>
    <w:div w:id="416635952">
      <w:bodyDiv w:val="1"/>
      <w:marLeft w:val="0"/>
      <w:marRight w:val="0"/>
      <w:marTop w:val="0"/>
      <w:marBottom w:val="0"/>
      <w:divBdr>
        <w:top w:val="none" w:sz="0" w:space="0" w:color="auto"/>
        <w:left w:val="none" w:sz="0" w:space="0" w:color="auto"/>
        <w:bottom w:val="none" w:sz="0" w:space="0" w:color="auto"/>
        <w:right w:val="none" w:sz="0" w:space="0" w:color="auto"/>
      </w:divBdr>
    </w:div>
    <w:div w:id="437988104">
      <w:bodyDiv w:val="1"/>
      <w:marLeft w:val="0"/>
      <w:marRight w:val="0"/>
      <w:marTop w:val="0"/>
      <w:marBottom w:val="0"/>
      <w:divBdr>
        <w:top w:val="none" w:sz="0" w:space="0" w:color="auto"/>
        <w:left w:val="none" w:sz="0" w:space="0" w:color="auto"/>
        <w:bottom w:val="none" w:sz="0" w:space="0" w:color="auto"/>
        <w:right w:val="none" w:sz="0" w:space="0" w:color="auto"/>
      </w:divBdr>
    </w:div>
    <w:div w:id="446390057">
      <w:bodyDiv w:val="1"/>
      <w:marLeft w:val="0"/>
      <w:marRight w:val="0"/>
      <w:marTop w:val="0"/>
      <w:marBottom w:val="0"/>
      <w:divBdr>
        <w:top w:val="none" w:sz="0" w:space="0" w:color="auto"/>
        <w:left w:val="none" w:sz="0" w:space="0" w:color="auto"/>
        <w:bottom w:val="none" w:sz="0" w:space="0" w:color="auto"/>
        <w:right w:val="none" w:sz="0" w:space="0" w:color="auto"/>
      </w:divBdr>
    </w:div>
    <w:div w:id="451559521">
      <w:bodyDiv w:val="1"/>
      <w:marLeft w:val="0"/>
      <w:marRight w:val="0"/>
      <w:marTop w:val="0"/>
      <w:marBottom w:val="0"/>
      <w:divBdr>
        <w:top w:val="none" w:sz="0" w:space="0" w:color="auto"/>
        <w:left w:val="none" w:sz="0" w:space="0" w:color="auto"/>
        <w:bottom w:val="none" w:sz="0" w:space="0" w:color="auto"/>
        <w:right w:val="none" w:sz="0" w:space="0" w:color="auto"/>
      </w:divBdr>
    </w:div>
    <w:div w:id="497425842">
      <w:bodyDiv w:val="1"/>
      <w:marLeft w:val="0"/>
      <w:marRight w:val="0"/>
      <w:marTop w:val="0"/>
      <w:marBottom w:val="0"/>
      <w:divBdr>
        <w:top w:val="none" w:sz="0" w:space="0" w:color="auto"/>
        <w:left w:val="none" w:sz="0" w:space="0" w:color="auto"/>
        <w:bottom w:val="none" w:sz="0" w:space="0" w:color="auto"/>
        <w:right w:val="none" w:sz="0" w:space="0" w:color="auto"/>
      </w:divBdr>
    </w:div>
    <w:div w:id="502015271">
      <w:bodyDiv w:val="1"/>
      <w:marLeft w:val="0"/>
      <w:marRight w:val="0"/>
      <w:marTop w:val="0"/>
      <w:marBottom w:val="0"/>
      <w:divBdr>
        <w:top w:val="none" w:sz="0" w:space="0" w:color="auto"/>
        <w:left w:val="none" w:sz="0" w:space="0" w:color="auto"/>
        <w:bottom w:val="none" w:sz="0" w:space="0" w:color="auto"/>
        <w:right w:val="none" w:sz="0" w:space="0" w:color="auto"/>
      </w:divBdr>
    </w:div>
    <w:div w:id="508452703">
      <w:bodyDiv w:val="1"/>
      <w:marLeft w:val="0"/>
      <w:marRight w:val="0"/>
      <w:marTop w:val="0"/>
      <w:marBottom w:val="0"/>
      <w:divBdr>
        <w:top w:val="none" w:sz="0" w:space="0" w:color="auto"/>
        <w:left w:val="none" w:sz="0" w:space="0" w:color="auto"/>
        <w:bottom w:val="none" w:sz="0" w:space="0" w:color="auto"/>
        <w:right w:val="none" w:sz="0" w:space="0" w:color="auto"/>
      </w:divBdr>
    </w:div>
    <w:div w:id="513227340">
      <w:bodyDiv w:val="1"/>
      <w:marLeft w:val="0"/>
      <w:marRight w:val="0"/>
      <w:marTop w:val="0"/>
      <w:marBottom w:val="0"/>
      <w:divBdr>
        <w:top w:val="none" w:sz="0" w:space="0" w:color="auto"/>
        <w:left w:val="none" w:sz="0" w:space="0" w:color="auto"/>
        <w:bottom w:val="none" w:sz="0" w:space="0" w:color="auto"/>
        <w:right w:val="none" w:sz="0" w:space="0" w:color="auto"/>
      </w:divBdr>
    </w:div>
    <w:div w:id="513424224">
      <w:bodyDiv w:val="1"/>
      <w:marLeft w:val="0"/>
      <w:marRight w:val="0"/>
      <w:marTop w:val="0"/>
      <w:marBottom w:val="0"/>
      <w:divBdr>
        <w:top w:val="none" w:sz="0" w:space="0" w:color="auto"/>
        <w:left w:val="none" w:sz="0" w:space="0" w:color="auto"/>
        <w:bottom w:val="none" w:sz="0" w:space="0" w:color="auto"/>
        <w:right w:val="none" w:sz="0" w:space="0" w:color="auto"/>
      </w:divBdr>
    </w:div>
    <w:div w:id="514883536">
      <w:bodyDiv w:val="1"/>
      <w:marLeft w:val="0"/>
      <w:marRight w:val="0"/>
      <w:marTop w:val="0"/>
      <w:marBottom w:val="0"/>
      <w:divBdr>
        <w:top w:val="none" w:sz="0" w:space="0" w:color="auto"/>
        <w:left w:val="none" w:sz="0" w:space="0" w:color="auto"/>
        <w:bottom w:val="none" w:sz="0" w:space="0" w:color="auto"/>
        <w:right w:val="none" w:sz="0" w:space="0" w:color="auto"/>
      </w:divBdr>
    </w:div>
    <w:div w:id="519516704">
      <w:bodyDiv w:val="1"/>
      <w:marLeft w:val="0"/>
      <w:marRight w:val="0"/>
      <w:marTop w:val="0"/>
      <w:marBottom w:val="0"/>
      <w:divBdr>
        <w:top w:val="none" w:sz="0" w:space="0" w:color="auto"/>
        <w:left w:val="none" w:sz="0" w:space="0" w:color="auto"/>
        <w:bottom w:val="none" w:sz="0" w:space="0" w:color="auto"/>
        <w:right w:val="none" w:sz="0" w:space="0" w:color="auto"/>
      </w:divBdr>
    </w:div>
    <w:div w:id="519974445">
      <w:bodyDiv w:val="1"/>
      <w:marLeft w:val="0"/>
      <w:marRight w:val="0"/>
      <w:marTop w:val="0"/>
      <w:marBottom w:val="0"/>
      <w:divBdr>
        <w:top w:val="none" w:sz="0" w:space="0" w:color="auto"/>
        <w:left w:val="none" w:sz="0" w:space="0" w:color="auto"/>
        <w:bottom w:val="none" w:sz="0" w:space="0" w:color="auto"/>
        <w:right w:val="none" w:sz="0" w:space="0" w:color="auto"/>
      </w:divBdr>
    </w:div>
    <w:div w:id="529343673">
      <w:bodyDiv w:val="1"/>
      <w:marLeft w:val="0"/>
      <w:marRight w:val="0"/>
      <w:marTop w:val="0"/>
      <w:marBottom w:val="0"/>
      <w:divBdr>
        <w:top w:val="none" w:sz="0" w:space="0" w:color="auto"/>
        <w:left w:val="none" w:sz="0" w:space="0" w:color="auto"/>
        <w:bottom w:val="none" w:sz="0" w:space="0" w:color="auto"/>
        <w:right w:val="none" w:sz="0" w:space="0" w:color="auto"/>
      </w:divBdr>
    </w:div>
    <w:div w:id="530189733">
      <w:bodyDiv w:val="1"/>
      <w:marLeft w:val="0"/>
      <w:marRight w:val="0"/>
      <w:marTop w:val="0"/>
      <w:marBottom w:val="0"/>
      <w:divBdr>
        <w:top w:val="none" w:sz="0" w:space="0" w:color="auto"/>
        <w:left w:val="none" w:sz="0" w:space="0" w:color="auto"/>
        <w:bottom w:val="none" w:sz="0" w:space="0" w:color="auto"/>
        <w:right w:val="none" w:sz="0" w:space="0" w:color="auto"/>
      </w:divBdr>
      <w:divsChild>
        <w:div w:id="1641106395">
          <w:marLeft w:val="0"/>
          <w:marRight w:val="0"/>
          <w:marTop w:val="0"/>
          <w:marBottom w:val="0"/>
          <w:divBdr>
            <w:top w:val="none" w:sz="0" w:space="0" w:color="auto"/>
            <w:left w:val="none" w:sz="0" w:space="0" w:color="auto"/>
            <w:bottom w:val="none" w:sz="0" w:space="0" w:color="auto"/>
            <w:right w:val="none" w:sz="0" w:space="0" w:color="auto"/>
          </w:divBdr>
          <w:divsChild>
            <w:div w:id="196045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86215">
      <w:bodyDiv w:val="1"/>
      <w:marLeft w:val="0"/>
      <w:marRight w:val="0"/>
      <w:marTop w:val="0"/>
      <w:marBottom w:val="0"/>
      <w:divBdr>
        <w:top w:val="none" w:sz="0" w:space="0" w:color="auto"/>
        <w:left w:val="none" w:sz="0" w:space="0" w:color="auto"/>
        <w:bottom w:val="none" w:sz="0" w:space="0" w:color="auto"/>
        <w:right w:val="none" w:sz="0" w:space="0" w:color="auto"/>
      </w:divBdr>
    </w:div>
    <w:div w:id="545222069">
      <w:bodyDiv w:val="1"/>
      <w:marLeft w:val="0"/>
      <w:marRight w:val="0"/>
      <w:marTop w:val="0"/>
      <w:marBottom w:val="0"/>
      <w:divBdr>
        <w:top w:val="none" w:sz="0" w:space="0" w:color="auto"/>
        <w:left w:val="none" w:sz="0" w:space="0" w:color="auto"/>
        <w:bottom w:val="none" w:sz="0" w:space="0" w:color="auto"/>
        <w:right w:val="none" w:sz="0" w:space="0" w:color="auto"/>
      </w:divBdr>
    </w:div>
    <w:div w:id="546264547">
      <w:bodyDiv w:val="1"/>
      <w:marLeft w:val="0"/>
      <w:marRight w:val="0"/>
      <w:marTop w:val="0"/>
      <w:marBottom w:val="0"/>
      <w:divBdr>
        <w:top w:val="none" w:sz="0" w:space="0" w:color="auto"/>
        <w:left w:val="none" w:sz="0" w:space="0" w:color="auto"/>
        <w:bottom w:val="none" w:sz="0" w:space="0" w:color="auto"/>
        <w:right w:val="none" w:sz="0" w:space="0" w:color="auto"/>
      </w:divBdr>
    </w:div>
    <w:div w:id="551381143">
      <w:bodyDiv w:val="1"/>
      <w:marLeft w:val="0"/>
      <w:marRight w:val="0"/>
      <w:marTop w:val="0"/>
      <w:marBottom w:val="0"/>
      <w:divBdr>
        <w:top w:val="none" w:sz="0" w:space="0" w:color="auto"/>
        <w:left w:val="none" w:sz="0" w:space="0" w:color="auto"/>
        <w:bottom w:val="none" w:sz="0" w:space="0" w:color="auto"/>
        <w:right w:val="none" w:sz="0" w:space="0" w:color="auto"/>
      </w:divBdr>
    </w:div>
    <w:div w:id="552351589">
      <w:bodyDiv w:val="1"/>
      <w:marLeft w:val="0"/>
      <w:marRight w:val="0"/>
      <w:marTop w:val="0"/>
      <w:marBottom w:val="0"/>
      <w:divBdr>
        <w:top w:val="none" w:sz="0" w:space="0" w:color="auto"/>
        <w:left w:val="none" w:sz="0" w:space="0" w:color="auto"/>
        <w:bottom w:val="none" w:sz="0" w:space="0" w:color="auto"/>
        <w:right w:val="none" w:sz="0" w:space="0" w:color="auto"/>
      </w:divBdr>
    </w:div>
    <w:div w:id="568349389">
      <w:bodyDiv w:val="1"/>
      <w:marLeft w:val="0"/>
      <w:marRight w:val="0"/>
      <w:marTop w:val="0"/>
      <w:marBottom w:val="0"/>
      <w:divBdr>
        <w:top w:val="none" w:sz="0" w:space="0" w:color="auto"/>
        <w:left w:val="none" w:sz="0" w:space="0" w:color="auto"/>
        <w:bottom w:val="none" w:sz="0" w:space="0" w:color="auto"/>
        <w:right w:val="none" w:sz="0" w:space="0" w:color="auto"/>
      </w:divBdr>
    </w:div>
    <w:div w:id="569391070">
      <w:bodyDiv w:val="1"/>
      <w:marLeft w:val="0"/>
      <w:marRight w:val="0"/>
      <w:marTop w:val="0"/>
      <w:marBottom w:val="0"/>
      <w:divBdr>
        <w:top w:val="none" w:sz="0" w:space="0" w:color="auto"/>
        <w:left w:val="none" w:sz="0" w:space="0" w:color="auto"/>
        <w:bottom w:val="none" w:sz="0" w:space="0" w:color="auto"/>
        <w:right w:val="none" w:sz="0" w:space="0" w:color="auto"/>
      </w:divBdr>
    </w:div>
    <w:div w:id="574361147">
      <w:bodyDiv w:val="1"/>
      <w:marLeft w:val="0"/>
      <w:marRight w:val="0"/>
      <w:marTop w:val="0"/>
      <w:marBottom w:val="0"/>
      <w:divBdr>
        <w:top w:val="none" w:sz="0" w:space="0" w:color="auto"/>
        <w:left w:val="none" w:sz="0" w:space="0" w:color="auto"/>
        <w:bottom w:val="none" w:sz="0" w:space="0" w:color="auto"/>
        <w:right w:val="none" w:sz="0" w:space="0" w:color="auto"/>
      </w:divBdr>
    </w:div>
    <w:div w:id="579338721">
      <w:bodyDiv w:val="1"/>
      <w:marLeft w:val="0"/>
      <w:marRight w:val="0"/>
      <w:marTop w:val="0"/>
      <w:marBottom w:val="0"/>
      <w:divBdr>
        <w:top w:val="none" w:sz="0" w:space="0" w:color="auto"/>
        <w:left w:val="none" w:sz="0" w:space="0" w:color="auto"/>
        <w:bottom w:val="none" w:sz="0" w:space="0" w:color="auto"/>
        <w:right w:val="none" w:sz="0" w:space="0" w:color="auto"/>
      </w:divBdr>
    </w:div>
    <w:div w:id="587346348">
      <w:bodyDiv w:val="1"/>
      <w:marLeft w:val="0"/>
      <w:marRight w:val="0"/>
      <w:marTop w:val="0"/>
      <w:marBottom w:val="0"/>
      <w:divBdr>
        <w:top w:val="none" w:sz="0" w:space="0" w:color="auto"/>
        <w:left w:val="none" w:sz="0" w:space="0" w:color="auto"/>
        <w:bottom w:val="none" w:sz="0" w:space="0" w:color="auto"/>
        <w:right w:val="none" w:sz="0" w:space="0" w:color="auto"/>
      </w:divBdr>
    </w:div>
    <w:div w:id="592932096">
      <w:bodyDiv w:val="1"/>
      <w:marLeft w:val="0"/>
      <w:marRight w:val="0"/>
      <w:marTop w:val="0"/>
      <w:marBottom w:val="0"/>
      <w:divBdr>
        <w:top w:val="none" w:sz="0" w:space="0" w:color="auto"/>
        <w:left w:val="none" w:sz="0" w:space="0" w:color="auto"/>
        <w:bottom w:val="none" w:sz="0" w:space="0" w:color="auto"/>
        <w:right w:val="none" w:sz="0" w:space="0" w:color="auto"/>
      </w:divBdr>
    </w:div>
    <w:div w:id="593560319">
      <w:bodyDiv w:val="1"/>
      <w:marLeft w:val="0"/>
      <w:marRight w:val="0"/>
      <w:marTop w:val="0"/>
      <w:marBottom w:val="0"/>
      <w:divBdr>
        <w:top w:val="none" w:sz="0" w:space="0" w:color="auto"/>
        <w:left w:val="none" w:sz="0" w:space="0" w:color="auto"/>
        <w:bottom w:val="none" w:sz="0" w:space="0" w:color="auto"/>
        <w:right w:val="none" w:sz="0" w:space="0" w:color="auto"/>
      </w:divBdr>
    </w:div>
    <w:div w:id="605498739">
      <w:bodyDiv w:val="1"/>
      <w:marLeft w:val="0"/>
      <w:marRight w:val="0"/>
      <w:marTop w:val="0"/>
      <w:marBottom w:val="0"/>
      <w:divBdr>
        <w:top w:val="none" w:sz="0" w:space="0" w:color="auto"/>
        <w:left w:val="none" w:sz="0" w:space="0" w:color="auto"/>
        <w:bottom w:val="none" w:sz="0" w:space="0" w:color="auto"/>
        <w:right w:val="none" w:sz="0" w:space="0" w:color="auto"/>
      </w:divBdr>
    </w:div>
    <w:div w:id="606811734">
      <w:bodyDiv w:val="1"/>
      <w:marLeft w:val="0"/>
      <w:marRight w:val="0"/>
      <w:marTop w:val="0"/>
      <w:marBottom w:val="0"/>
      <w:divBdr>
        <w:top w:val="none" w:sz="0" w:space="0" w:color="auto"/>
        <w:left w:val="none" w:sz="0" w:space="0" w:color="auto"/>
        <w:bottom w:val="none" w:sz="0" w:space="0" w:color="auto"/>
        <w:right w:val="none" w:sz="0" w:space="0" w:color="auto"/>
      </w:divBdr>
    </w:div>
    <w:div w:id="615647929">
      <w:bodyDiv w:val="1"/>
      <w:marLeft w:val="0"/>
      <w:marRight w:val="0"/>
      <w:marTop w:val="0"/>
      <w:marBottom w:val="0"/>
      <w:divBdr>
        <w:top w:val="none" w:sz="0" w:space="0" w:color="auto"/>
        <w:left w:val="none" w:sz="0" w:space="0" w:color="auto"/>
        <w:bottom w:val="none" w:sz="0" w:space="0" w:color="auto"/>
        <w:right w:val="none" w:sz="0" w:space="0" w:color="auto"/>
      </w:divBdr>
    </w:div>
    <w:div w:id="616108337">
      <w:bodyDiv w:val="1"/>
      <w:marLeft w:val="0"/>
      <w:marRight w:val="0"/>
      <w:marTop w:val="0"/>
      <w:marBottom w:val="0"/>
      <w:divBdr>
        <w:top w:val="none" w:sz="0" w:space="0" w:color="auto"/>
        <w:left w:val="none" w:sz="0" w:space="0" w:color="auto"/>
        <w:bottom w:val="none" w:sz="0" w:space="0" w:color="auto"/>
        <w:right w:val="none" w:sz="0" w:space="0" w:color="auto"/>
      </w:divBdr>
    </w:div>
    <w:div w:id="619921468">
      <w:bodyDiv w:val="1"/>
      <w:marLeft w:val="0"/>
      <w:marRight w:val="0"/>
      <w:marTop w:val="0"/>
      <w:marBottom w:val="0"/>
      <w:divBdr>
        <w:top w:val="none" w:sz="0" w:space="0" w:color="auto"/>
        <w:left w:val="none" w:sz="0" w:space="0" w:color="auto"/>
        <w:bottom w:val="none" w:sz="0" w:space="0" w:color="auto"/>
        <w:right w:val="none" w:sz="0" w:space="0" w:color="auto"/>
      </w:divBdr>
    </w:div>
    <w:div w:id="620577110">
      <w:bodyDiv w:val="1"/>
      <w:marLeft w:val="0"/>
      <w:marRight w:val="0"/>
      <w:marTop w:val="0"/>
      <w:marBottom w:val="0"/>
      <w:divBdr>
        <w:top w:val="none" w:sz="0" w:space="0" w:color="auto"/>
        <w:left w:val="none" w:sz="0" w:space="0" w:color="auto"/>
        <w:bottom w:val="none" w:sz="0" w:space="0" w:color="auto"/>
        <w:right w:val="none" w:sz="0" w:space="0" w:color="auto"/>
      </w:divBdr>
    </w:div>
    <w:div w:id="627201717">
      <w:bodyDiv w:val="1"/>
      <w:marLeft w:val="0"/>
      <w:marRight w:val="0"/>
      <w:marTop w:val="0"/>
      <w:marBottom w:val="0"/>
      <w:divBdr>
        <w:top w:val="none" w:sz="0" w:space="0" w:color="auto"/>
        <w:left w:val="none" w:sz="0" w:space="0" w:color="auto"/>
        <w:bottom w:val="none" w:sz="0" w:space="0" w:color="auto"/>
        <w:right w:val="none" w:sz="0" w:space="0" w:color="auto"/>
      </w:divBdr>
    </w:div>
    <w:div w:id="630674409">
      <w:bodyDiv w:val="1"/>
      <w:marLeft w:val="0"/>
      <w:marRight w:val="0"/>
      <w:marTop w:val="0"/>
      <w:marBottom w:val="0"/>
      <w:divBdr>
        <w:top w:val="none" w:sz="0" w:space="0" w:color="auto"/>
        <w:left w:val="none" w:sz="0" w:space="0" w:color="auto"/>
        <w:bottom w:val="none" w:sz="0" w:space="0" w:color="auto"/>
        <w:right w:val="none" w:sz="0" w:space="0" w:color="auto"/>
      </w:divBdr>
    </w:div>
    <w:div w:id="633407997">
      <w:bodyDiv w:val="1"/>
      <w:marLeft w:val="0"/>
      <w:marRight w:val="0"/>
      <w:marTop w:val="0"/>
      <w:marBottom w:val="0"/>
      <w:divBdr>
        <w:top w:val="none" w:sz="0" w:space="0" w:color="auto"/>
        <w:left w:val="none" w:sz="0" w:space="0" w:color="auto"/>
        <w:bottom w:val="none" w:sz="0" w:space="0" w:color="auto"/>
        <w:right w:val="none" w:sz="0" w:space="0" w:color="auto"/>
      </w:divBdr>
    </w:div>
    <w:div w:id="634454741">
      <w:bodyDiv w:val="1"/>
      <w:marLeft w:val="0"/>
      <w:marRight w:val="0"/>
      <w:marTop w:val="0"/>
      <w:marBottom w:val="0"/>
      <w:divBdr>
        <w:top w:val="none" w:sz="0" w:space="0" w:color="auto"/>
        <w:left w:val="none" w:sz="0" w:space="0" w:color="auto"/>
        <w:bottom w:val="none" w:sz="0" w:space="0" w:color="auto"/>
        <w:right w:val="none" w:sz="0" w:space="0" w:color="auto"/>
      </w:divBdr>
    </w:div>
    <w:div w:id="635918833">
      <w:bodyDiv w:val="1"/>
      <w:marLeft w:val="0"/>
      <w:marRight w:val="0"/>
      <w:marTop w:val="0"/>
      <w:marBottom w:val="0"/>
      <w:divBdr>
        <w:top w:val="none" w:sz="0" w:space="0" w:color="auto"/>
        <w:left w:val="none" w:sz="0" w:space="0" w:color="auto"/>
        <w:bottom w:val="none" w:sz="0" w:space="0" w:color="auto"/>
        <w:right w:val="none" w:sz="0" w:space="0" w:color="auto"/>
      </w:divBdr>
    </w:div>
    <w:div w:id="638997115">
      <w:bodyDiv w:val="1"/>
      <w:marLeft w:val="0"/>
      <w:marRight w:val="0"/>
      <w:marTop w:val="0"/>
      <w:marBottom w:val="0"/>
      <w:divBdr>
        <w:top w:val="none" w:sz="0" w:space="0" w:color="auto"/>
        <w:left w:val="none" w:sz="0" w:space="0" w:color="auto"/>
        <w:bottom w:val="none" w:sz="0" w:space="0" w:color="auto"/>
        <w:right w:val="none" w:sz="0" w:space="0" w:color="auto"/>
      </w:divBdr>
    </w:div>
    <w:div w:id="639001396">
      <w:bodyDiv w:val="1"/>
      <w:marLeft w:val="0"/>
      <w:marRight w:val="0"/>
      <w:marTop w:val="0"/>
      <w:marBottom w:val="0"/>
      <w:divBdr>
        <w:top w:val="none" w:sz="0" w:space="0" w:color="auto"/>
        <w:left w:val="none" w:sz="0" w:space="0" w:color="auto"/>
        <w:bottom w:val="none" w:sz="0" w:space="0" w:color="auto"/>
        <w:right w:val="none" w:sz="0" w:space="0" w:color="auto"/>
      </w:divBdr>
      <w:divsChild>
        <w:div w:id="673844132">
          <w:marLeft w:val="0"/>
          <w:marRight w:val="0"/>
          <w:marTop w:val="0"/>
          <w:marBottom w:val="0"/>
          <w:divBdr>
            <w:top w:val="none" w:sz="0" w:space="0" w:color="auto"/>
            <w:left w:val="none" w:sz="0" w:space="0" w:color="auto"/>
            <w:bottom w:val="none" w:sz="0" w:space="0" w:color="auto"/>
            <w:right w:val="none" w:sz="0" w:space="0" w:color="auto"/>
          </w:divBdr>
          <w:divsChild>
            <w:div w:id="534077164">
              <w:marLeft w:val="0"/>
              <w:marRight w:val="0"/>
              <w:marTop w:val="0"/>
              <w:marBottom w:val="0"/>
              <w:divBdr>
                <w:top w:val="none" w:sz="0" w:space="0" w:color="auto"/>
                <w:left w:val="none" w:sz="0" w:space="0" w:color="auto"/>
                <w:bottom w:val="none" w:sz="0" w:space="0" w:color="auto"/>
                <w:right w:val="none" w:sz="0" w:space="0" w:color="auto"/>
              </w:divBdr>
              <w:divsChild>
                <w:div w:id="735931344">
                  <w:marLeft w:val="0"/>
                  <w:marRight w:val="0"/>
                  <w:marTop w:val="0"/>
                  <w:marBottom w:val="0"/>
                  <w:divBdr>
                    <w:top w:val="none" w:sz="0" w:space="0" w:color="auto"/>
                    <w:left w:val="none" w:sz="0" w:space="0" w:color="auto"/>
                    <w:bottom w:val="none" w:sz="0" w:space="0" w:color="auto"/>
                    <w:right w:val="none" w:sz="0" w:space="0" w:color="auto"/>
                  </w:divBdr>
                  <w:divsChild>
                    <w:div w:id="90599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626031">
      <w:bodyDiv w:val="1"/>
      <w:marLeft w:val="0"/>
      <w:marRight w:val="0"/>
      <w:marTop w:val="0"/>
      <w:marBottom w:val="0"/>
      <w:divBdr>
        <w:top w:val="none" w:sz="0" w:space="0" w:color="auto"/>
        <w:left w:val="none" w:sz="0" w:space="0" w:color="auto"/>
        <w:bottom w:val="none" w:sz="0" w:space="0" w:color="auto"/>
        <w:right w:val="none" w:sz="0" w:space="0" w:color="auto"/>
      </w:divBdr>
    </w:div>
    <w:div w:id="648098404">
      <w:bodyDiv w:val="1"/>
      <w:marLeft w:val="0"/>
      <w:marRight w:val="0"/>
      <w:marTop w:val="0"/>
      <w:marBottom w:val="0"/>
      <w:divBdr>
        <w:top w:val="none" w:sz="0" w:space="0" w:color="auto"/>
        <w:left w:val="none" w:sz="0" w:space="0" w:color="auto"/>
        <w:bottom w:val="none" w:sz="0" w:space="0" w:color="auto"/>
        <w:right w:val="none" w:sz="0" w:space="0" w:color="auto"/>
      </w:divBdr>
    </w:div>
    <w:div w:id="649679856">
      <w:bodyDiv w:val="1"/>
      <w:marLeft w:val="0"/>
      <w:marRight w:val="0"/>
      <w:marTop w:val="0"/>
      <w:marBottom w:val="0"/>
      <w:divBdr>
        <w:top w:val="none" w:sz="0" w:space="0" w:color="auto"/>
        <w:left w:val="none" w:sz="0" w:space="0" w:color="auto"/>
        <w:bottom w:val="none" w:sz="0" w:space="0" w:color="auto"/>
        <w:right w:val="none" w:sz="0" w:space="0" w:color="auto"/>
      </w:divBdr>
    </w:div>
    <w:div w:id="652679974">
      <w:bodyDiv w:val="1"/>
      <w:marLeft w:val="0"/>
      <w:marRight w:val="0"/>
      <w:marTop w:val="0"/>
      <w:marBottom w:val="0"/>
      <w:divBdr>
        <w:top w:val="none" w:sz="0" w:space="0" w:color="auto"/>
        <w:left w:val="none" w:sz="0" w:space="0" w:color="auto"/>
        <w:bottom w:val="none" w:sz="0" w:space="0" w:color="auto"/>
        <w:right w:val="none" w:sz="0" w:space="0" w:color="auto"/>
      </w:divBdr>
    </w:div>
    <w:div w:id="657854353">
      <w:bodyDiv w:val="1"/>
      <w:marLeft w:val="0"/>
      <w:marRight w:val="0"/>
      <w:marTop w:val="0"/>
      <w:marBottom w:val="0"/>
      <w:divBdr>
        <w:top w:val="none" w:sz="0" w:space="0" w:color="auto"/>
        <w:left w:val="none" w:sz="0" w:space="0" w:color="auto"/>
        <w:bottom w:val="none" w:sz="0" w:space="0" w:color="auto"/>
        <w:right w:val="none" w:sz="0" w:space="0" w:color="auto"/>
      </w:divBdr>
    </w:div>
    <w:div w:id="658122632">
      <w:bodyDiv w:val="1"/>
      <w:marLeft w:val="0"/>
      <w:marRight w:val="0"/>
      <w:marTop w:val="0"/>
      <w:marBottom w:val="0"/>
      <w:divBdr>
        <w:top w:val="none" w:sz="0" w:space="0" w:color="auto"/>
        <w:left w:val="none" w:sz="0" w:space="0" w:color="auto"/>
        <w:bottom w:val="none" w:sz="0" w:space="0" w:color="auto"/>
        <w:right w:val="none" w:sz="0" w:space="0" w:color="auto"/>
      </w:divBdr>
    </w:div>
    <w:div w:id="660036871">
      <w:bodyDiv w:val="1"/>
      <w:marLeft w:val="0"/>
      <w:marRight w:val="0"/>
      <w:marTop w:val="0"/>
      <w:marBottom w:val="0"/>
      <w:divBdr>
        <w:top w:val="none" w:sz="0" w:space="0" w:color="auto"/>
        <w:left w:val="none" w:sz="0" w:space="0" w:color="auto"/>
        <w:bottom w:val="none" w:sz="0" w:space="0" w:color="auto"/>
        <w:right w:val="none" w:sz="0" w:space="0" w:color="auto"/>
      </w:divBdr>
    </w:div>
    <w:div w:id="671680769">
      <w:bodyDiv w:val="1"/>
      <w:marLeft w:val="0"/>
      <w:marRight w:val="0"/>
      <w:marTop w:val="0"/>
      <w:marBottom w:val="0"/>
      <w:divBdr>
        <w:top w:val="none" w:sz="0" w:space="0" w:color="auto"/>
        <w:left w:val="none" w:sz="0" w:space="0" w:color="auto"/>
        <w:bottom w:val="none" w:sz="0" w:space="0" w:color="auto"/>
        <w:right w:val="none" w:sz="0" w:space="0" w:color="auto"/>
      </w:divBdr>
    </w:div>
    <w:div w:id="677930276">
      <w:bodyDiv w:val="1"/>
      <w:marLeft w:val="0"/>
      <w:marRight w:val="0"/>
      <w:marTop w:val="0"/>
      <w:marBottom w:val="0"/>
      <w:divBdr>
        <w:top w:val="none" w:sz="0" w:space="0" w:color="auto"/>
        <w:left w:val="none" w:sz="0" w:space="0" w:color="auto"/>
        <w:bottom w:val="none" w:sz="0" w:space="0" w:color="auto"/>
        <w:right w:val="none" w:sz="0" w:space="0" w:color="auto"/>
      </w:divBdr>
    </w:div>
    <w:div w:id="679043183">
      <w:bodyDiv w:val="1"/>
      <w:marLeft w:val="0"/>
      <w:marRight w:val="0"/>
      <w:marTop w:val="0"/>
      <w:marBottom w:val="0"/>
      <w:divBdr>
        <w:top w:val="none" w:sz="0" w:space="0" w:color="auto"/>
        <w:left w:val="none" w:sz="0" w:space="0" w:color="auto"/>
        <w:bottom w:val="none" w:sz="0" w:space="0" w:color="auto"/>
        <w:right w:val="none" w:sz="0" w:space="0" w:color="auto"/>
      </w:divBdr>
    </w:div>
    <w:div w:id="679354447">
      <w:bodyDiv w:val="1"/>
      <w:marLeft w:val="0"/>
      <w:marRight w:val="0"/>
      <w:marTop w:val="0"/>
      <w:marBottom w:val="0"/>
      <w:divBdr>
        <w:top w:val="none" w:sz="0" w:space="0" w:color="auto"/>
        <w:left w:val="none" w:sz="0" w:space="0" w:color="auto"/>
        <w:bottom w:val="none" w:sz="0" w:space="0" w:color="auto"/>
        <w:right w:val="none" w:sz="0" w:space="0" w:color="auto"/>
      </w:divBdr>
    </w:div>
    <w:div w:id="685257182">
      <w:bodyDiv w:val="1"/>
      <w:marLeft w:val="0"/>
      <w:marRight w:val="0"/>
      <w:marTop w:val="0"/>
      <w:marBottom w:val="0"/>
      <w:divBdr>
        <w:top w:val="none" w:sz="0" w:space="0" w:color="auto"/>
        <w:left w:val="none" w:sz="0" w:space="0" w:color="auto"/>
        <w:bottom w:val="none" w:sz="0" w:space="0" w:color="auto"/>
        <w:right w:val="none" w:sz="0" w:space="0" w:color="auto"/>
      </w:divBdr>
    </w:div>
    <w:div w:id="692002676">
      <w:bodyDiv w:val="1"/>
      <w:marLeft w:val="0"/>
      <w:marRight w:val="0"/>
      <w:marTop w:val="0"/>
      <w:marBottom w:val="0"/>
      <w:divBdr>
        <w:top w:val="none" w:sz="0" w:space="0" w:color="auto"/>
        <w:left w:val="none" w:sz="0" w:space="0" w:color="auto"/>
        <w:bottom w:val="none" w:sz="0" w:space="0" w:color="auto"/>
        <w:right w:val="none" w:sz="0" w:space="0" w:color="auto"/>
      </w:divBdr>
    </w:div>
    <w:div w:id="692534310">
      <w:bodyDiv w:val="1"/>
      <w:marLeft w:val="0"/>
      <w:marRight w:val="0"/>
      <w:marTop w:val="0"/>
      <w:marBottom w:val="0"/>
      <w:divBdr>
        <w:top w:val="none" w:sz="0" w:space="0" w:color="auto"/>
        <w:left w:val="none" w:sz="0" w:space="0" w:color="auto"/>
        <w:bottom w:val="none" w:sz="0" w:space="0" w:color="auto"/>
        <w:right w:val="none" w:sz="0" w:space="0" w:color="auto"/>
      </w:divBdr>
    </w:div>
    <w:div w:id="699865940">
      <w:bodyDiv w:val="1"/>
      <w:marLeft w:val="0"/>
      <w:marRight w:val="0"/>
      <w:marTop w:val="0"/>
      <w:marBottom w:val="0"/>
      <w:divBdr>
        <w:top w:val="none" w:sz="0" w:space="0" w:color="auto"/>
        <w:left w:val="none" w:sz="0" w:space="0" w:color="auto"/>
        <w:bottom w:val="none" w:sz="0" w:space="0" w:color="auto"/>
        <w:right w:val="none" w:sz="0" w:space="0" w:color="auto"/>
      </w:divBdr>
    </w:div>
    <w:div w:id="701903832">
      <w:bodyDiv w:val="1"/>
      <w:marLeft w:val="0"/>
      <w:marRight w:val="0"/>
      <w:marTop w:val="0"/>
      <w:marBottom w:val="0"/>
      <w:divBdr>
        <w:top w:val="none" w:sz="0" w:space="0" w:color="auto"/>
        <w:left w:val="none" w:sz="0" w:space="0" w:color="auto"/>
        <w:bottom w:val="none" w:sz="0" w:space="0" w:color="auto"/>
        <w:right w:val="none" w:sz="0" w:space="0" w:color="auto"/>
      </w:divBdr>
    </w:div>
    <w:div w:id="709648579">
      <w:bodyDiv w:val="1"/>
      <w:marLeft w:val="0"/>
      <w:marRight w:val="0"/>
      <w:marTop w:val="0"/>
      <w:marBottom w:val="0"/>
      <w:divBdr>
        <w:top w:val="none" w:sz="0" w:space="0" w:color="auto"/>
        <w:left w:val="none" w:sz="0" w:space="0" w:color="auto"/>
        <w:bottom w:val="none" w:sz="0" w:space="0" w:color="auto"/>
        <w:right w:val="none" w:sz="0" w:space="0" w:color="auto"/>
      </w:divBdr>
    </w:div>
    <w:div w:id="722020225">
      <w:bodyDiv w:val="1"/>
      <w:marLeft w:val="0"/>
      <w:marRight w:val="0"/>
      <w:marTop w:val="0"/>
      <w:marBottom w:val="0"/>
      <w:divBdr>
        <w:top w:val="none" w:sz="0" w:space="0" w:color="auto"/>
        <w:left w:val="none" w:sz="0" w:space="0" w:color="auto"/>
        <w:bottom w:val="none" w:sz="0" w:space="0" w:color="auto"/>
        <w:right w:val="none" w:sz="0" w:space="0" w:color="auto"/>
      </w:divBdr>
    </w:div>
    <w:div w:id="739865693">
      <w:bodyDiv w:val="1"/>
      <w:marLeft w:val="0"/>
      <w:marRight w:val="0"/>
      <w:marTop w:val="0"/>
      <w:marBottom w:val="0"/>
      <w:divBdr>
        <w:top w:val="none" w:sz="0" w:space="0" w:color="auto"/>
        <w:left w:val="none" w:sz="0" w:space="0" w:color="auto"/>
        <w:bottom w:val="none" w:sz="0" w:space="0" w:color="auto"/>
        <w:right w:val="none" w:sz="0" w:space="0" w:color="auto"/>
      </w:divBdr>
    </w:div>
    <w:div w:id="743914737">
      <w:bodyDiv w:val="1"/>
      <w:marLeft w:val="0"/>
      <w:marRight w:val="0"/>
      <w:marTop w:val="0"/>
      <w:marBottom w:val="0"/>
      <w:divBdr>
        <w:top w:val="none" w:sz="0" w:space="0" w:color="auto"/>
        <w:left w:val="none" w:sz="0" w:space="0" w:color="auto"/>
        <w:bottom w:val="none" w:sz="0" w:space="0" w:color="auto"/>
        <w:right w:val="none" w:sz="0" w:space="0" w:color="auto"/>
      </w:divBdr>
    </w:div>
    <w:div w:id="744841378">
      <w:bodyDiv w:val="1"/>
      <w:marLeft w:val="0"/>
      <w:marRight w:val="0"/>
      <w:marTop w:val="0"/>
      <w:marBottom w:val="0"/>
      <w:divBdr>
        <w:top w:val="none" w:sz="0" w:space="0" w:color="auto"/>
        <w:left w:val="none" w:sz="0" w:space="0" w:color="auto"/>
        <w:bottom w:val="none" w:sz="0" w:space="0" w:color="auto"/>
        <w:right w:val="none" w:sz="0" w:space="0" w:color="auto"/>
      </w:divBdr>
    </w:div>
    <w:div w:id="747264859">
      <w:bodyDiv w:val="1"/>
      <w:marLeft w:val="0"/>
      <w:marRight w:val="0"/>
      <w:marTop w:val="0"/>
      <w:marBottom w:val="0"/>
      <w:divBdr>
        <w:top w:val="none" w:sz="0" w:space="0" w:color="auto"/>
        <w:left w:val="none" w:sz="0" w:space="0" w:color="auto"/>
        <w:bottom w:val="none" w:sz="0" w:space="0" w:color="auto"/>
        <w:right w:val="none" w:sz="0" w:space="0" w:color="auto"/>
      </w:divBdr>
    </w:div>
    <w:div w:id="747731239">
      <w:bodyDiv w:val="1"/>
      <w:marLeft w:val="0"/>
      <w:marRight w:val="0"/>
      <w:marTop w:val="0"/>
      <w:marBottom w:val="0"/>
      <w:divBdr>
        <w:top w:val="none" w:sz="0" w:space="0" w:color="auto"/>
        <w:left w:val="none" w:sz="0" w:space="0" w:color="auto"/>
        <w:bottom w:val="none" w:sz="0" w:space="0" w:color="auto"/>
        <w:right w:val="none" w:sz="0" w:space="0" w:color="auto"/>
      </w:divBdr>
    </w:div>
    <w:div w:id="748773729">
      <w:bodyDiv w:val="1"/>
      <w:marLeft w:val="0"/>
      <w:marRight w:val="0"/>
      <w:marTop w:val="0"/>
      <w:marBottom w:val="0"/>
      <w:divBdr>
        <w:top w:val="none" w:sz="0" w:space="0" w:color="auto"/>
        <w:left w:val="none" w:sz="0" w:space="0" w:color="auto"/>
        <w:bottom w:val="none" w:sz="0" w:space="0" w:color="auto"/>
        <w:right w:val="none" w:sz="0" w:space="0" w:color="auto"/>
      </w:divBdr>
    </w:div>
    <w:div w:id="754204030">
      <w:bodyDiv w:val="1"/>
      <w:marLeft w:val="0"/>
      <w:marRight w:val="0"/>
      <w:marTop w:val="0"/>
      <w:marBottom w:val="0"/>
      <w:divBdr>
        <w:top w:val="none" w:sz="0" w:space="0" w:color="auto"/>
        <w:left w:val="none" w:sz="0" w:space="0" w:color="auto"/>
        <w:bottom w:val="none" w:sz="0" w:space="0" w:color="auto"/>
        <w:right w:val="none" w:sz="0" w:space="0" w:color="auto"/>
      </w:divBdr>
    </w:div>
    <w:div w:id="758520933">
      <w:bodyDiv w:val="1"/>
      <w:marLeft w:val="0"/>
      <w:marRight w:val="0"/>
      <w:marTop w:val="0"/>
      <w:marBottom w:val="0"/>
      <w:divBdr>
        <w:top w:val="none" w:sz="0" w:space="0" w:color="auto"/>
        <w:left w:val="none" w:sz="0" w:space="0" w:color="auto"/>
        <w:bottom w:val="none" w:sz="0" w:space="0" w:color="auto"/>
        <w:right w:val="none" w:sz="0" w:space="0" w:color="auto"/>
      </w:divBdr>
    </w:div>
    <w:div w:id="768502055">
      <w:bodyDiv w:val="1"/>
      <w:marLeft w:val="0"/>
      <w:marRight w:val="0"/>
      <w:marTop w:val="0"/>
      <w:marBottom w:val="0"/>
      <w:divBdr>
        <w:top w:val="none" w:sz="0" w:space="0" w:color="auto"/>
        <w:left w:val="none" w:sz="0" w:space="0" w:color="auto"/>
        <w:bottom w:val="none" w:sz="0" w:space="0" w:color="auto"/>
        <w:right w:val="none" w:sz="0" w:space="0" w:color="auto"/>
      </w:divBdr>
      <w:divsChild>
        <w:div w:id="1055548648">
          <w:marLeft w:val="0"/>
          <w:marRight w:val="0"/>
          <w:marTop w:val="0"/>
          <w:marBottom w:val="0"/>
          <w:divBdr>
            <w:top w:val="none" w:sz="0" w:space="0" w:color="auto"/>
            <w:left w:val="none" w:sz="0" w:space="0" w:color="auto"/>
            <w:bottom w:val="none" w:sz="0" w:space="0" w:color="auto"/>
            <w:right w:val="none" w:sz="0" w:space="0" w:color="auto"/>
          </w:divBdr>
          <w:divsChild>
            <w:div w:id="1501919949">
              <w:marLeft w:val="0"/>
              <w:marRight w:val="0"/>
              <w:marTop w:val="0"/>
              <w:marBottom w:val="0"/>
              <w:divBdr>
                <w:top w:val="none" w:sz="0" w:space="0" w:color="auto"/>
                <w:left w:val="none" w:sz="0" w:space="0" w:color="auto"/>
                <w:bottom w:val="none" w:sz="0" w:space="0" w:color="auto"/>
                <w:right w:val="none" w:sz="0" w:space="0" w:color="auto"/>
              </w:divBdr>
              <w:divsChild>
                <w:div w:id="21219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796132">
      <w:bodyDiv w:val="1"/>
      <w:marLeft w:val="0"/>
      <w:marRight w:val="0"/>
      <w:marTop w:val="0"/>
      <w:marBottom w:val="0"/>
      <w:divBdr>
        <w:top w:val="none" w:sz="0" w:space="0" w:color="auto"/>
        <w:left w:val="none" w:sz="0" w:space="0" w:color="auto"/>
        <w:bottom w:val="none" w:sz="0" w:space="0" w:color="auto"/>
        <w:right w:val="none" w:sz="0" w:space="0" w:color="auto"/>
      </w:divBdr>
    </w:div>
    <w:div w:id="796488934">
      <w:bodyDiv w:val="1"/>
      <w:marLeft w:val="0"/>
      <w:marRight w:val="0"/>
      <w:marTop w:val="0"/>
      <w:marBottom w:val="0"/>
      <w:divBdr>
        <w:top w:val="none" w:sz="0" w:space="0" w:color="auto"/>
        <w:left w:val="none" w:sz="0" w:space="0" w:color="auto"/>
        <w:bottom w:val="none" w:sz="0" w:space="0" w:color="auto"/>
        <w:right w:val="none" w:sz="0" w:space="0" w:color="auto"/>
      </w:divBdr>
    </w:div>
    <w:div w:id="801967464">
      <w:bodyDiv w:val="1"/>
      <w:marLeft w:val="0"/>
      <w:marRight w:val="0"/>
      <w:marTop w:val="0"/>
      <w:marBottom w:val="0"/>
      <w:divBdr>
        <w:top w:val="none" w:sz="0" w:space="0" w:color="auto"/>
        <w:left w:val="none" w:sz="0" w:space="0" w:color="auto"/>
        <w:bottom w:val="none" w:sz="0" w:space="0" w:color="auto"/>
        <w:right w:val="none" w:sz="0" w:space="0" w:color="auto"/>
      </w:divBdr>
    </w:div>
    <w:div w:id="810177107">
      <w:bodyDiv w:val="1"/>
      <w:marLeft w:val="0"/>
      <w:marRight w:val="0"/>
      <w:marTop w:val="0"/>
      <w:marBottom w:val="0"/>
      <w:divBdr>
        <w:top w:val="none" w:sz="0" w:space="0" w:color="auto"/>
        <w:left w:val="none" w:sz="0" w:space="0" w:color="auto"/>
        <w:bottom w:val="none" w:sz="0" w:space="0" w:color="auto"/>
        <w:right w:val="none" w:sz="0" w:space="0" w:color="auto"/>
      </w:divBdr>
    </w:div>
    <w:div w:id="826016256">
      <w:bodyDiv w:val="1"/>
      <w:marLeft w:val="0"/>
      <w:marRight w:val="0"/>
      <w:marTop w:val="0"/>
      <w:marBottom w:val="0"/>
      <w:divBdr>
        <w:top w:val="none" w:sz="0" w:space="0" w:color="auto"/>
        <w:left w:val="none" w:sz="0" w:space="0" w:color="auto"/>
        <w:bottom w:val="none" w:sz="0" w:space="0" w:color="auto"/>
        <w:right w:val="none" w:sz="0" w:space="0" w:color="auto"/>
      </w:divBdr>
    </w:div>
    <w:div w:id="834345613">
      <w:bodyDiv w:val="1"/>
      <w:marLeft w:val="0"/>
      <w:marRight w:val="0"/>
      <w:marTop w:val="0"/>
      <w:marBottom w:val="0"/>
      <w:divBdr>
        <w:top w:val="none" w:sz="0" w:space="0" w:color="auto"/>
        <w:left w:val="none" w:sz="0" w:space="0" w:color="auto"/>
        <w:bottom w:val="none" w:sz="0" w:space="0" w:color="auto"/>
        <w:right w:val="none" w:sz="0" w:space="0" w:color="auto"/>
      </w:divBdr>
    </w:div>
    <w:div w:id="849836381">
      <w:bodyDiv w:val="1"/>
      <w:marLeft w:val="0"/>
      <w:marRight w:val="0"/>
      <w:marTop w:val="0"/>
      <w:marBottom w:val="0"/>
      <w:divBdr>
        <w:top w:val="none" w:sz="0" w:space="0" w:color="auto"/>
        <w:left w:val="none" w:sz="0" w:space="0" w:color="auto"/>
        <w:bottom w:val="none" w:sz="0" w:space="0" w:color="auto"/>
        <w:right w:val="none" w:sz="0" w:space="0" w:color="auto"/>
      </w:divBdr>
    </w:div>
    <w:div w:id="869299923">
      <w:bodyDiv w:val="1"/>
      <w:marLeft w:val="0"/>
      <w:marRight w:val="0"/>
      <w:marTop w:val="0"/>
      <w:marBottom w:val="0"/>
      <w:divBdr>
        <w:top w:val="none" w:sz="0" w:space="0" w:color="auto"/>
        <w:left w:val="none" w:sz="0" w:space="0" w:color="auto"/>
        <w:bottom w:val="none" w:sz="0" w:space="0" w:color="auto"/>
        <w:right w:val="none" w:sz="0" w:space="0" w:color="auto"/>
      </w:divBdr>
    </w:div>
    <w:div w:id="878125519">
      <w:bodyDiv w:val="1"/>
      <w:marLeft w:val="0"/>
      <w:marRight w:val="0"/>
      <w:marTop w:val="0"/>
      <w:marBottom w:val="0"/>
      <w:divBdr>
        <w:top w:val="none" w:sz="0" w:space="0" w:color="auto"/>
        <w:left w:val="none" w:sz="0" w:space="0" w:color="auto"/>
        <w:bottom w:val="none" w:sz="0" w:space="0" w:color="auto"/>
        <w:right w:val="none" w:sz="0" w:space="0" w:color="auto"/>
      </w:divBdr>
    </w:div>
    <w:div w:id="882401225">
      <w:bodyDiv w:val="1"/>
      <w:marLeft w:val="0"/>
      <w:marRight w:val="0"/>
      <w:marTop w:val="0"/>
      <w:marBottom w:val="0"/>
      <w:divBdr>
        <w:top w:val="none" w:sz="0" w:space="0" w:color="auto"/>
        <w:left w:val="none" w:sz="0" w:space="0" w:color="auto"/>
        <w:bottom w:val="none" w:sz="0" w:space="0" w:color="auto"/>
        <w:right w:val="none" w:sz="0" w:space="0" w:color="auto"/>
      </w:divBdr>
    </w:div>
    <w:div w:id="883326876">
      <w:bodyDiv w:val="1"/>
      <w:marLeft w:val="0"/>
      <w:marRight w:val="0"/>
      <w:marTop w:val="0"/>
      <w:marBottom w:val="0"/>
      <w:divBdr>
        <w:top w:val="none" w:sz="0" w:space="0" w:color="auto"/>
        <w:left w:val="none" w:sz="0" w:space="0" w:color="auto"/>
        <w:bottom w:val="none" w:sz="0" w:space="0" w:color="auto"/>
        <w:right w:val="none" w:sz="0" w:space="0" w:color="auto"/>
      </w:divBdr>
    </w:div>
    <w:div w:id="888539895">
      <w:bodyDiv w:val="1"/>
      <w:marLeft w:val="0"/>
      <w:marRight w:val="0"/>
      <w:marTop w:val="0"/>
      <w:marBottom w:val="0"/>
      <w:divBdr>
        <w:top w:val="none" w:sz="0" w:space="0" w:color="auto"/>
        <w:left w:val="none" w:sz="0" w:space="0" w:color="auto"/>
        <w:bottom w:val="none" w:sz="0" w:space="0" w:color="auto"/>
        <w:right w:val="none" w:sz="0" w:space="0" w:color="auto"/>
      </w:divBdr>
    </w:div>
    <w:div w:id="892697840">
      <w:bodyDiv w:val="1"/>
      <w:marLeft w:val="0"/>
      <w:marRight w:val="0"/>
      <w:marTop w:val="0"/>
      <w:marBottom w:val="0"/>
      <w:divBdr>
        <w:top w:val="none" w:sz="0" w:space="0" w:color="auto"/>
        <w:left w:val="none" w:sz="0" w:space="0" w:color="auto"/>
        <w:bottom w:val="none" w:sz="0" w:space="0" w:color="auto"/>
        <w:right w:val="none" w:sz="0" w:space="0" w:color="auto"/>
      </w:divBdr>
    </w:div>
    <w:div w:id="898173482">
      <w:bodyDiv w:val="1"/>
      <w:marLeft w:val="0"/>
      <w:marRight w:val="0"/>
      <w:marTop w:val="0"/>
      <w:marBottom w:val="0"/>
      <w:divBdr>
        <w:top w:val="none" w:sz="0" w:space="0" w:color="auto"/>
        <w:left w:val="none" w:sz="0" w:space="0" w:color="auto"/>
        <w:bottom w:val="none" w:sz="0" w:space="0" w:color="auto"/>
        <w:right w:val="none" w:sz="0" w:space="0" w:color="auto"/>
      </w:divBdr>
    </w:div>
    <w:div w:id="899366344">
      <w:bodyDiv w:val="1"/>
      <w:marLeft w:val="0"/>
      <w:marRight w:val="0"/>
      <w:marTop w:val="0"/>
      <w:marBottom w:val="0"/>
      <w:divBdr>
        <w:top w:val="none" w:sz="0" w:space="0" w:color="auto"/>
        <w:left w:val="none" w:sz="0" w:space="0" w:color="auto"/>
        <w:bottom w:val="none" w:sz="0" w:space="0" w:color="auto"/>
        <w:right w:val="none" w:sz="0" w:space="0" w:color="auto"/>
      </w:divBdr>
    </w:div>
    <w:div w:id="900678375">
      <w:bodyDiv w:val="1"/>
      <w:marLeft w:val="0"/>
      <w:marRight w:val="0"/>
      <w:marTop w:val="0"/>
      <w:marBottom w:val="0"/>
      <w:divBdr>
        <w:top w:val="none" w:sz="0" w:space="0" w:color="auto"/>
        <w:left w:val="none" w:sz="0" w:space="0" w:color="auto"/>
        <w:bottom w:val="none" w:sz="0" w:space="0" w:color="auto"/>
        <w:right w:val="none" w:sz="0" w:space="0" w:color="auto"/>
      </w:divBdr>
    </w:div>
    <w:div w:id="901211257">
      <w:bodyDiv w:val="1"/>
      <w:marLeft w:val="0"/>
      <w:marRight w:val="0"/>
      <w:marTop w:val="0"/>
      <w:marBottom w:val="0"/>
      <w:divBdr>
        <w:top w:val="none" w:sz="0" w:space="0" w:color="auto"/>
        <w:left w:val="none" w:sz="0" w:space="0" w:color="auto"/>
        <w:bottom w:val="none" w:sz="0" w:space="0" w:color="auto"/>
        <w:right w:val="none" w:sz="0" w:space="0" w:color="auto"/>
      </w:divBdr>
    </w:div>
    <w:div w:id="904728518">
      <w:bodyDiv w:val="1"/>
      <w:marLeft w:val="0"/>
      <w:marRight w:val="0"/>
      <w:marTop w:val="0"/>
      <w:marBottom w:val="0"/>
      <w:divBdr>
        <w:top w:val="none" w:sz="0" w:space="0" w:color="auto"/>
        <w:left w:val="none" w:sz="0" w:space="0" w:color="auto"/>
        <w:bottom w:val="none" w:sz="0" w:space="0" w:color="auto"/>
        <w:right w:val="none" w:sz="0" w:space="0" w:color="auto"/>
      </w:divBdr>
    </w:div>
    <w:div w:id="909580900">
      <w:bodyDiv w:val="1"/>
      <w:marLeft w:val="0"/>
      <w:marRight w:val="0"/>
      <w:marTop w:val="0"/>
      <w:marBottom w:val="0"/>
      <w:divBdr>
        <w:top w:val="none" w:sz="0" w:space="0" w:color="auto"/>
        <w:left w:val="none" w:sz="0" w:space="0" w:color="auto"/>
        <w:bottom w:val="none" w:sz="0" w:space="0" w:color="auto"/>
        <w:right w:val="none" w:sz="0" w:space="0" w:color="auto"/>
      </w:divBdr>
    </w:div>
    <w:div w:id="911355521">
      <w:bodyDiv w:val="1"/>
      <w:marLeft w:val="0"/>
      <w:marRight w:val="0"/>
      <w:marTop w:val="0"/>
      <w:marBottom w:val="0"/>
      <w:divBdr>
        <w:top w:val="none" w:sz="0" w:space="0" w:color="auto"/>
        <w:left w:val="none" w:sz="0" w:space="0" w:color="auto"/>
        <w:bottom w:val="none" w:sz="0" w:space="0" w:color="auto"/>
        <w:right w:val="none" w:sz="0" w:space="0" w:color="auto"/>
      </w:divBdr>
    </w:div>
    <w:div w:id="917130553">
      <w:bodyDiv w:val="1"/>
      <w:marLeft w:val="0"/>
      <w:marRight w:val="0"/>
      <w:marTop w:val="0"/>
      <w:marBottom w:val="0"/>
      <w:divBdr>
        <w:top w:val="none" w:sz="0" w:space="0" w:color="auto"/>
        <w:left w:val="none" w:sz="0" w:space="0" w:color="auto"/>
        <w:bottom w:val="none" w:sz="0" w:space="0" w:color="auto"/>
        <w:right w:val="none" w:sz="0" w:space="0" w:color="auto"/>
      </w:divBdr>
    </w:div>
    <w:div w:id="923496958">
      <w:bodyDiv w:val="1"/>
      <w:marLeft w:val="0"/>
      <w:marRight w:val="0"/>
      <w:marTop w:val="0"/>
      <w:marBottom w:val="0"/>
      <w:divBdr>
        <w:top w:val="none" w:sz="0" w:space="0" w:color="auto"/>
        <w:left w:val="none" w:sz="0" w:space="0" w:color="auto"/>
        <w:bottom w:val="none" w:sz="0" w:space="0" w:color="auto"/>
        <w:right w:val="none" w:sz="0" w:space="0" w:color="auto"/>
      </w:divBdr>
    </w:div>
    <w:div w:id="924731332">
      <w:bodyDiv w:val="1"/>
      <w:marLeft w:val="0"/>
      <w:marRight w:val="0"/>
      <w:marTop w:val="0"/>
      <w:marBottom w:val="0"/>
      <w:divBdr>
        <w:top w:val="none" w:sz="0" w:space="0" w:color="auto"/>
        <w:left w:val="none" w:sz="0" w:space="0" w:color="auto"/>
        <w:bottom w:val="none" w:sz="0" w:space="0" w:color="auto"/>
        <w:right w:val="none" w:sz="0" w:space="0" w:color="auto"/>
      </w:divBdr>
    </w:div>
    <w:div w:id="926034349">
      <w:bodyDiv w:val="1"/>
      <w:marLeft w:val="0"/>
      <w:marRight w:val="0"/>
      <w:marTop w:val="0"/>
      <w:marBottom w:val="0"/>
      <w:divBdr>
        <w:top w:val="none" w:sz="0" w:space="0" w:color="auto"/>
        <w:left w:val="none" w:sz="0" w:space="0" w:color="auto"/>
        <w:bottom w:val="none" w:sz="0" w:space="0" w:color="auto"/>
        <w:right w:val="none" w:sz="0" w:space="0" w:color="auto"/>
      </w:divBdr>
    </w:div>
    <w:div w:id="927080776">
      <w:bodyDiv w:val="1"/>
      <w:marLeft w:val="0"/>
      <w:marRight w:val="0"/>
      <w:marTop w:val="0"/>
      <w:marBottom w:val="0"/>
      <w:divBdr>
        <w:top w:val="none" w:sz="0" w:space="0" w:color="auto"/>
        <w:left w:val="none" w:sz="0" w:space="0" w:color="auto"/>
        <w:bottom w:val="none" w:sz="0" w:space="0" w:color="auto"/>
        <w:right w:val="none" w:sz="0" w:space="0" w:color="auto"/>
      </w:divBdr>
    </w:div>
    <w:div w:id="941300447">
      <w:bodyDiv w:val="1"/>
      <w:marLeft w:val="0"/>
      <w:marRight w:val="0"/>
      <w:marTop w:val="0"/>
      <w:marBottom w:val="0"/>
      <w:divBdr>
        <w:top w:val="none" w:sz="0" w:space="0" w:color="auto"/>
        <w:left w:val="none" w:sz="0" w:space="0" w:color="auto"/>
        <w:bottom w:val="none" w:sz="0" w:space="0" w:color="auto"/>
        <w:right w:val="none" w:sz="0" w:space="0" w:color="auto"/>
      </w:divBdr>
    </w:div>
    <w:div w:id="942147896">
      <w:bodyDiv w:val="1"/>
      <w:marLeft w:val="0"/>
      <w:marRight w:val="0"/>
      <w:marTop w:val="0"/>
      <w:marBottom w:val="0"/>
      <w:divBdr>
        <w:top w:val="none" w:sz="0" w:space="0" w:color="auto"/>
        <w:left w:val="none" w:sz="0" w:space="0" w:color="auto"/>
        <w:bottom w:val="none" w:sz="0" w:space="0" w:color="auto"/>
        <w:right w:val="none" w:sz="0" w:space="0" w:color="auto"/>
      </w:divBdr>
    </w:div>
    <w:div w:id="944382250">
      <w:bodyDiv w:val="1"/>
      <w:marLeft w:val="0"/>
      <w:marRight w:val="0"/>
      <w:marTop w:val="0"/>
      <w:marBottom w:val="0"/>
      <w:divBdr>
        <w:top w:val="none" w:sz="0" w:space="0" w:color="auto"/>
        <w:left w:val="none" w:sz="0" w:space="0" w:color="auto"/>
        <w:bottom w:val="none" w:sz="0" w:space="0" w:color="auto"/>
        <w:right w:val="none" w:sz="0" w:space="0" w:color="auto"/>
      </w:divBdr>
    </w:div>
    <w:div w:id="945312735">
      <w:bodyDiv w:val="1"/>
      <w:marLeft w:val="0"/>
      <w:marRight w:val="0"/>
      <w:marTop w:val="0"/>
      <w:marBottom w:val="0"/>
      <w:divBdr>
        <w:top w:val="none" w:sz="0" w:space="0" w:color="auto"/>
        <w:left w:val="none" w:sz="0" w:space="0" w:color="auto"/>
        <w:bottom w:val="none" w:sz="0" w:space="0" w:color="auto"/>
        <w:right w:val="none" w:sz="0" w:space="0" w:color="auto"/>
      </w:divBdr>
    </w:div>
    <w:div w:id="946810359">
      <w:bodyDiv w:val="1"/>
      <w:marLeft w:val="0"/>
      <w:marRight w:val="0"/>
      <w:marTop w:val="0"/>
      <w:marBottom w:val="0"/>
      <w:divBdr>
        <w:top w:val="none" w:sz="0" w:space="0" w:color="auto"/>
        <w:left w:val="none" w:sz="0" w:space="0" w:color="auto"/>
        <w:bottom w:val="none" w:sz="0" w:space="0" w:color="auto"/>
        <w:right w:val="none" w:sz="0" w:space="0" w:color="auto"/>
      </w:divBdr>
    </w:div>
    <w:div w:id="948774912">
      <w:bodyDiv w:val="1"/>
      <w:marLeft w:val="0"/>
      <w:marRight w:val="0"/>
      <w:marTop w:val="0"/>
      <w:marBottom w:val="0"/>
      <w:divBdr>
        <w:top w:val="none" w:sz="0" w:space="0" w:color="auto"/>
        <w:left w:val="none" w:sz="0" w:space="0" w:color="auto"/>
        <w:bottom w:val="none" w:sz="0" w:space="0" w:color="auto"/>
        <w:right w:val="none" w:sz="0" w:space="0" w:color="auto"/>
      </w:divBdr>
    </w:div>
    <w:div w:id="956914230">
      <w:bodyDiv w:val="1"/>
      <w:marLeft w:val="0"/>
      <w:marRight w:val="0"/>
      <w:marTop w:val="0"/>
      <w:marBottom w:val="0"/>
      <w:divBdr>
        <w:top w:val="none" w:sz="0" w:space="0" w:color="auto"/>
        <w:left w:val="none" w:sz="0" w:space="0" w:color="auto"/>
        <w:bottom w:val="none" w:sz="0" w:space="0" w:color="auto"/>
        <w:right w:val="none" w:sz="0" w:space="0" w:color="auto"/>
      </w:divBdr>
    </w:div>
    <w:div w:id="967008335">
      <w:bodyDiv w:val="1"/>
      <w:marLeft w:val="0"/>
      <w:marRight w:val="0"/>
      <w:marTop w:val="0"/>
      <w:marBottom w:val="0"/>
      <w:divBdr>
        <w:top w:val="none" w:sz="0" w:space="0" w:color="auto"/>
        <w:left w:val="none" w:sz="0" w:space="0" w:color="auto"/>
        <w:bottom w:val="none" w:sz="0" w:space="0" w:color="auto"/>
        <w:right w:val="none" w:sz="0" w:space="0" w:color="auto"/>
      </w:divBdr>
    </w:div>
    <w:div w:id="967469750">
      <w:bodyDiv w:val="1"/>
      <w:marLeft w:val="0"/>
      <w:marRight w:val="0"/>
      <w:marTop w:val="0"/>
      <w:marBottom w:val="0"/>
      <w:divBdr>
        <w:top w:val="none" w:sz="0" w:space="0" w:color="auto"/>
        <w:left w:val="none" w:sz="0" w:space="0" w:color="auto"/>
        <w:bottom w:val="none" w:sz="0" w:space="0" w:color="auto"/>
        <w:right w:val="none" w:sz="0" w:space="0" w:color="auto"/>
      </w:divBdr>
    </w:div>
    <w:div w:id="989484639">
      <w:bodyDiv w:val="1"/>
      <w:marLeft w:val="0"/>
      <w:marRight w:val="0"/>
      <w:marTop w:val="0"/>
      <w:marBottom w:val="0"/>
      <w:divBdr>
        <w:top w:val="none" w:sz="0" w:space="0" w:color="auto"/>
        <w:left w:val="none" w:sz="0" w:space="0" w:color="auto"/>
        <w:bottom w:val="none" w:sz="0" w:space="0" w:color="auto"/>
        <w:right w:val="none" w:sz="0" w:space="0" w:color="auto"/>
      </w:divBdr>
    </w:div>
    <w:div w:id="997801470">
      <w:bodyDiv w:val="1"/>
      <w:marLeft w:val="0"/>
      <w:marRight w:val="0"/>
      <w:marTop w:val="0"/>
      <w:marBottom w:val="0"/>
      <w:divBdr>
        <w:top w:val="none" w:sz="0" w:space="0" w:color="auto"/>
        <w:left w:val="none" w:sz="0" w:space="0" w:color="auto"/>
        <w:bottom w:val="none" w:sz="0" w:space="0" w:color="auto"/>
        <w:right w:val="none" w:sz="0" w:space="0" w:color="auto"/>
      </w:divBdr>
    </w:div>
    <w:div w:id="1002322137">
      <w:bodyDiv w:val="1"/>
      <w:marLeft w:val="0"/>
      <w:marRight w:val="0"/>
      <w:marTop w:val="0"/>
      <w:marBottom w:val="0"/>
      <w:divBdr>
        <w:top w:val="none" w:sz="0" w:space="0" w:color="auto"/>
        <w:left w:val="none" w:sz="0" w:space="0" w:color="auto"/>
        <w:bottom w:val="none" w:sz="0" w:space="0" w:color="auto"/>
        <w:right w:val="none" w:sz="0" w:space="0" w:color="auto"/>
      </w:divBdr>
    </w:div>
    <w:div w:id="1002440194">
      <w:bodyDiv w:val="1"/>
      <w:marLeft w:val="0"/>
      <w:marRight w:val="0"/>
      <w:marTop w:val="0"/>
      <w:marBottom w:val="0"/>
      <w:divBdr>
        <w:top w:val="none" w:sz="0" w:space="0" w:color="auto"/>
        <w:left w:val="none" w:sz="0" w:space="0" w:color="auto"/>
        <w:bottom w:val="none" w:sz="0" w:space="0" w:color="auto"/>
        <w:right w:val="none" w:sz="0" w:space="0" w:color="auto"/>
      </w:divBdr>
    </w:div>
    <w:div w:id="1028145015">
      <w:bodyDiv w:val="1"/>
      <w:marLeft w:val="0"/>
      <w:marRight w:val="0"/>
      <w:marTop w:val="0"/>
      <w:marBottom w:val="0"/>
      <w:divBdr>
        <w:top w:val="none" w:sz="0" w:space="0" w:color="auto"/>
        <w:left w:val="none" w:sz="0" w:space="0" w:color="auto"/>
        <w:bottom w:val="none" w:sz="0" w:space="0" w:color="auto"/>
        <w:right w:val="none" w:sz="0" w:space="0" w:color="auto"/>
      </w:divBdr>
    </w:div>
    <w:div w:id="1028870474">
      <w:bodyDiv w:val="1"/>
      <w:marLeft w:val="0"/>
      <w:marRight w:val="0"/>
      <w:marTop w:val="0"/>
      <w:marBottom w:val="0"/>
      <w:divBdr>
        <w:top w:val="none" w:sz="0" w:space="0" w:color="auto"/>
        <w:left w:val="none" w:sz="0" w:space="0" w:color="auto"/>
        <w:bottom w:val="none" w:sz="0" w:space="0" w:color="auto"/>
        <w:right w:val="none" w:sz="0" w:space="0" w:color="auto"/>
      </w:divBdr>
    </w:div>
    <w:div w:id="1038093671">
      <w:bodyDiv w:val="1"/>
      <w:marLeft w:val="0"/>
      <w:marRight w:val="0"/>
      <w:marTop w:val="0"/>
      <w:marBottom w:val="0"/>
      <w:divBdr>
        <w:top w:val="none" w:sz="0" w:space="0" w:color="auto"/>
        <w:left w:val="none" w:sz="0" w:space="0" w:color="auto"/>
        <w:bottom w:val="none" w:sz="0" w:space="0" w:color="auto"/>
        <w:right w:val="none" w:sz="0" w:space="0" w:color="auto"/>
      </w:divBdr>
    </w:div>
    <w:div w:id="1038507191">
      <w:bodyDiv w:val="1"/>
      <w:marLeft w:val="0"/>
      <w:marRight w:val="0"/>
      <w:marTop w:val="0"/>
      <w:marBottom w:val="0"/>
      <w:divBdr>
        <w:top w:val="none" w:sz="0" w:space="0" w:color="auto"/>
        <w:left w:val="none" w:sz="0" w:space="0" w:color="auto"/>
        <w:bottom w:val="none" w:sz="0" w:space="0" w:color="auto"/>
        <w:right w:val="none" w:sz="0" w:space="0" w:color="auto"/>
      </w:divBdr>
    </w:div>
    <w:div w:id="1044252808">
      <w:bodyDiv w:val="1"/>
      <w:marLeft w:val="0"/>
      <w:marRight w:val="0"/>
      <w:marTop w:val="0"/>
      <w:marBottom w:val="0"/>
      <w:divBdr>
        <w:top w:val="none" w:sz="0" w:space="0" w:color="auto"/>
        <w:left w:val="none" w:sz="0" w:space="0" w:color="auto"/>
        <w:bottom w:val="none" w:sz="0" w:space="0" w:color="auto"/>
        <w:right w:val="none" w:sz="0" w:space="0" w:color="auto"/>
      </w:divBdr>
    </w:div>
    <w:div w:id="1047680168">
      <w:bodyDiv w:val="1"/>
      <w:marLeft w:val="0"/>
      <w:marRight w:val="0"/>
      <w:marTop w:val="0"/>
      <w:marBottom w:val="0"/>
      <w:divBdr>
        <w:top w:val="none" w:sz="0" w:space="0" w:color="auto"/>
        <w:left w:val="none" w:sz="0" w:space="0" w:color="auto"/>
        <w:bottom w:val="none" w:sz="0" w:space="0" w:color="auto"/>
        <w:right w:val="none" w:sz="0" w:space="0" w:color="auto"/>
      </w:divBdr>
    </w:div>
    <w:div w:id="1052460362">
      <w:bodyDiv w:val="1"/>
      <w:marLeft w:val="0"/>
      <w:marRight w:val="0"/>
      <w:marTop w:val="0"/>
      <w:marBottom w:val="0"/>
      <w:divBdr>
        <w:top w:val="none" w:sz="0" w:space="0" w:color="auto"/>
        <w:left w:val="none" w:sz="0" w:space="0" w:color="auto"/>
        <w:bottom w:val="none" w:sz="0" w:space="0" w:color="auto"/>
        <w:right w:val="none" w:sz="0" w:space="0" w:color="auto"/>
      </w:divBdr>
    </w:div>
    <w:div w:id="1053698045">
      <w:bodyDiv w:val="1"/>
      <w:marLeft w:val="0"/>
      <w:marRight w:val="0"/>
      <w:marTop w:val="0"/>
      <w:marBottom w:val="0"/>
      <w:divBdr>
        <w:top w:val="none" w:sz="0" w:space="0" w:color="auto"/>
        <w:left w:val="none" w:sz="0" w:space="0" w:color="auto"/>
        <w:bottom w:val="none" w:sz="0" w:space="0" w:color="auto"/>
        <w:right w:val="none" w:sz="0" w:space="0" w:color="auto"/>
      </w:divBdr>
    </w:div>
    <w:div w:id="1058744988">
      <w:bodyDiv w:val="1"/>
      <w:marLeft w:val="0"/>
      <w:marRight w:val="0"/>
      <w:marTop w:val="0"/>
      <w:marBottom w:val="0"/>
      <w:divBdr>
        <w:top w:val="none" w:sz="0" w:space="0" w:color="auto"/>
        <w:left w:val="none" w:sz="0" w:space="0" w:color="auto"/>
        <w:bottom w:val="none" w:sz="0" w:space="0" w:color="auto"/>
        <w:right w:val="none" w:sz="0" w:space="0" w:color="auto"/>
      </w:divBdr>
    </w:div>
    <w:div w:id="1084567633">
      <w:bodyDiv w:val="1"/>
      <w:marLeft w:val="0"/>
      <w:marRight w:val="0"/>
      <w:marTop w:val="0"/>
      <w:marBottom w:val="0"/>
      <w:divBdr>
        <w:top w:val="none" w:sz="0" w:space="0" w:color="auto"/>
        <w:left w:val="none" w:sz="0" w:space="0" w:color="auto"/>
        <w:bottom w:val="none" w:sz="0" w:space="0" w:color="auto"/>
        <w:right w:val="none" w:sz="0" w:space="0" w:color="auto"/>
      </w:divBdr>
    </w:div>
    <w:div w:id="1092045632">
      <w:bodyDiv w:val="1"/>
      <w:marLeft w:val="0"/>
      <w:marRight w:val="0"/>
      <w:marTop w:val="0"/>
      <w:marBottom w:val="0"/>
      <w:divBdr>
        <w:top w:val="none" w:sz="0" w:space="0" w:color="auto"/>
        <w:left w:val="none" w:sz="0" w:space="0" w:color="auto"/>
        <w:bottom w:val="none" w:sz="0" w:space="0" w:color="auto"/>
        <w:right w:val="none" w:sz="0" w:space="0" w:color="auto"/>
      </w:divBdr>
    </w:div>
    <w:div w:id="1106118282">
      <w:bodyDiv w:val="1"/>
      <w:marLeft w:val="0"/>
      <w:marRight w:val="0"/>
      <w:marTop w:val="0"/>
      <w:marBottom w:val="0"/>
      <w:divBdr>
        <w:top w:val="none" w:sz="0" w:space="0" w:color="auto"/>
        <w:left w:val="none" w:sz="0" w:space="0" w:color="auto"/>
        <w:bottom w:val="none" w:sz="0" w:space="0" w:color="auto"/>
        <w:right w:val="none" w:sz="0" w:space="0" w:color="auto"/>
      </w:divBdr>
    </w:div>
    <w:div w:id="1106576692">
      <w:bodyDiv w:val="1"/>
      <w:marLeft w:val="0"/>
      <w:marRight w:val="0"/>
      <w:marTop w:val="0"/>
      <w:marBottom w:val="0"/>
      <w:divBdr>
        <w:top w:val="none" w:sz="0" w:space="0" w:color="auto"/>
        <w:left w:val="none" w:sz="0" w:space="0" w:color="auto"/>
        <w:bottom w:val="none" w:sz="0" w:space="0" w:color="auto"/>
        <w:right w:val="none" w:sz="0" w:space="0" w:color="auto"/>
      </w:divBdr>
    </w:div>
    <w:div w:id="1108550703">
      <w:bodyDiv w:val="1"/>
      <w:marLeft w:val="0"/>
      <w:marRight w:val="0"/>
      <w:marTop w:val="0"/>
      <w:marBottom w:val="0"/>
      <w:divBdr>
        <w:top w:val="none" w:sz="0" w:space="0" w:color="auto"/>
        <w:left w:val="none" w:sz="0" w:space="0" w:color="auto"/>
        <w:bottom w:val="none" w:sz="0" w:space="0" w:color="auto"/>
        <w:right w:val="none" w:sz="0" w:space="0" w:color="auto"/>
      </w:divBdr>
    </w:div>
    <w:div w:id="1118912305">
      <w:bodyDiv w:val="1"/>
      <w:marLeft w:val="0"/>
      <w:marRight w:val="0"/>
      <w:marTop w:val="0"/>
      <w:marBottom w:val="0"/>
      <w:divBdr>
        <w:top w:val="none" w:sz="0" w:space="0" w:color="auto"/>
        <w:left w:val="none" w:sz="0" w:space="0" w:color="auto"/>
        <w:bottom w:val="none" w:sz="0" w:space="0" w:color="auto"/>
        <w:right w:val="none" w:sz="0" w:space="0" w:color="auto"/>
      </w:divBdr>
    </w:div>
    <w:div w:id="1120104343">
      <w:bodyDiv w:val="1"/>
      <w:marLeft w:val="0"/>
      <w:marRight w:val="0"/>
      <w:marTop w:val="0"/>
      <w:marBottom w:val="0"/>
      <w:divBdr>
        <w:top w:val="none" w:sz="0" w:space="0" w:color="auto"/>
        <w:left w:val="none" w:sz="0" w:space="0" w:color="auto"/>
        <w:bottom w:val="none" w:sz="0" w:space="0" w:color="auto"/>
        <w:right w:val="none" w:sz="0" w:space="0" w:color="auto"/>
      </w:divBdr>
    </w:div>
    <w:div w:id="1120496933">
      <w:bodyDiv w:val="1"/>
      <w:marLeft w:val="0"/>
      <w:marRight w:val="0"/>
      <w:marTop w:val="0"/>
      <w:marBottom w:val="0"/>
      <w:divBdr>
        <w:top w:val="none" w:sz="0" w:space="0" w:color="auto"/>
        <w:left w:val="none" w:sz="0" w:space="0" w:color="auto"/>
        <w:bottom w:val="none" w:sz="0" w:space="0" w:color="auto"/>
        <w:right w:val="none" w:sz="0" w:space="0" w:color="auto"/>
      </w:divBdr>
    </w:div>
    <w:div w:id="1121801165">
      <w:bodyDiv w:val="1"/>
      <w:marLeft w:val="0"/>
      <w:marRight w:val="0"/>
      <w:marTop w:val="0"/>
      <w:marBottom w:val="0"/>
      <w:divBdr>
        <w:top w:val="none" w:sz="0" w:space="0" w:color="auto"/>
        <w:left w:val="none" w:sz="0" w:space="0" w:color="auto"/>
        <w:bottom w:val="none" w:sz="0" w:space="0" w:color="auto"/>
        <w:right w:val="none" w:sz="0" w:space="0" w:color="auto"/>
      </w:divBdr>
    </w:div>
    <w:div w:id="1122648004">
      <w:bodyDiv w:val="1"/>
      <w:marLeft w:val="0"/>
      <w:marRight w:val="0"/>
      <w:marTop w:val="0"/>
      <w:marBottom w:val="0"/>
      <w:divBdr>
        <w:top w:val="none" w:sz="0" w:space="0" w:color="auto"/>
        <w:left w:val="none" w:sz="0" w:space="0" w:color="auto"/>
        <w:bottom w:val="none" w:sz="0" w:space="0" w:color="auto"/>
        <w:right w:val="none" w:sz="0" w:space="0" w:color="auto"/>
      </w:divBdr>
    </w:div>
    <w:div w:id="1134130628">
      <w:bodyDiv w:val="1"/>
      <w:marLeft w:val="0"/>
      <w:marRight w:val="0"/>
      <w:marTop w:val="0"/>
      <w:marBottom w:val="0"/>
      <w:divBdr>
        <w:top w:val="none" w:sz="0" w:space="0" w:color="auto"/>
        <w:left w:val="none" w:sz="0" w:space="0" w:color="auto"/>
        <w:bottom w:val="none" w:sz="0" w:space="0" w:color="auto"/>
        <w:right w:val="none" w:sz="0" w:space="0" w:color="auto"/>
      </w:divBdr>
    </w:div>
    <w:div w:id="1141653072">
      <w:bodyDiv w:val="1"/>
      <w:marLeft w:val="0"/>
      <w:marRight w:val="0"/>
      <w:marTop w:val="0"/>
      <w:marBottom w:val="0"/>
      <w:divBdr>
        <w:top w:val="none" w:sz="0" w:space="0" w:color="auto"/>
        <w:left w:val="none" w:sz="0" w:space="0" w:color="auto"/>
        <w:bottom w:val="none" w:sz="0" w:space="0" w:color="auto"/>
        <w:right w:val="none" w:sz="0" w:space="0" w:color="auto"/>
      </w:divBdr>
    </w:div>
    <w:div w:id="1146047899">
      <w:bodyDiv w:val="1"/>
      <w:marLeft w:val="0"/>
      <w:marRight w:val="0"/>
      <w:marTop w:val="0"/>
      <w:marBottom w:val="0"/>
      <w:divBdr>
        <w:top w:val="none" w:sz="0" w:space="0" w:color="auto"/>
        <w:left w:val="none" w:sz="0" w:space="0" w:color="auto"/>
        <w:bottom w:val="none" w:sz="0" w:space="0" w:color="auto"/>
        <w:right w:val="none" w:sz="0" w:space="0" w:color="auto"/>
      </w:divBdr>
    </w:div>
    <w:div w:id="1152674923">
      <w:bodyDiv w:val="1"/>
      <w:marLeft w:val="0"/>
      <w:marRight w:val="0"/>
      <w:marTop w:val="0"/>
      <w:marBottom w:val="0"/>
      <w:divBdr>
        <w:top w:val="none" w:sz="0" w:space="0" w:color="auto"/>
        <w:left w:val="none" w:sz="0" w:space="0" w:color="auto"/>
        <w:bottom w:val="none" w:sz="0" w:space="0" w:color="auto"/>
        <w:right w:val="none" w:sz="0" w:space="0" w:color="auto"/>
      </w:divBdr>
    </w:div>
    <w:div w:id="1162551258">
      <w:bodyDiv w:val="1"/>
      <w:marLeft w:val="0"/>
      <w:marRight w:val="0"/>
      <w:marTop w:val="0"/>
      <w:marBottom w:val="0"/>
      <w:divBdr>
        <w:top w:val="none" w:sz="0" w:space="0" w:color="auto"/>
        <w:left w:val="none" w:sz="0" w:space="0" w:color="auto"/>
        <w:bottom w:val="none" w:sz="0" w:space="0" w:color="auto"/>
        <w:right w:val="none" w:sz="0" w:space="0" w:color="auto"/>
      </w:divBdr>
    </w:div>
    <w:div w:id="1169637127">
      <w:bodyDiv w:val="1"/>
      <w:marLeft w:val="0"/>
      <w:marRight w:val="0"/>
      <w:marTop w:val="0"/>
      <w:marBottom w:val="0"/>
      <w:divBdr>
        <w:top w:val="none" w:sz="0" w:space="0" w:color="auto"/>
        <w:left w:val="none" w:sz="0" w:space="0" w:color="auto"/>
        <w:bottom w:val="none" w:sz="0" w:space="0" w:color="auto"/>
        <w:right w:val="none" w:sz="0" w:space="0" w:color="auto"/>
      </w:divBdr>
    </w:div>
    <w:div w:id="1177769047">
      <w:bodyDiv w:val="1"/>
      <w:marLeft w:val="0"/>
      <w:marRight w:val="0"/>
      <w:marTop w:val="0"/>
      <w:marBottom w:val="0"/>
      <w:divBdr>
        <w:top w:val="none" w:sz="0" w:space="0" w:color="auto"/>
        <w:left w:val="none" w:sz="0" w:space="0" w:color="auto"/>
        <w:bottom w:val="none" w:sz="0" w:space="0" w:color="auto"/>
        <w:right w:val="none" w:sz="0" w:space="0" w:color="auto"/>
      </w:divBdr>
    </w:div>
    <w:div w:id="1179076399">
      <w:bodyDiv w:val="1"/>
      <w:marLeft w:val="0"/>
      <w:marRight w:val="0"/>
      <w:marTop w:val="0"/>
      <w:marBottom w:val="0"/>
      <w:divBdr>
        <w:top w:val="none" w:sz="0" w:space="0" w:color="auto"/>
        <w:left w:val="none" w:sz="0" w:space="0" w:color="auto"/>
        <w:bottom w:val="none" w:sz="0" w:space="0" w:color="auto"/>
        <w:right w:val="none" w:sz="0" w:space="0" w:color="auto"/>
      </w:divBdr>
    </w:div>
    <w:div w:id="1190601594">
      <w:bodyDiv w:val="1"/>
      <w:marLeft w:val="0"/>
      <w:marRight w:val="0"/>
      <w:marTop w:val="0"/>
      <w:marBottom w:val="0"/>
      <w:divBdr>
        <w:top w:val="none" w:sz="0" w:space="0" w:color="auto"/>
        <w:left w:val="none" w:sz="0" w:space="0" w:color="auto"/>
        <w:bottom w:val="none" w:sz="0" w:space="0" w:color="auto"/>
        <w:right w:val="none" w:sz="0" w:space="0" w:color="auto"/>
      </w:divBdr>
    </w:div>
    <w:div w:id="1197424820">
      <w:bodyDiv w:val="1"/>
      <w:marLeft w:val="0"/>
      <w:marRight w:val="0"/>
      <w:marTop w:val="0"/>
      <w:marBottom w:val="0"/>
      <w:divBdr>
        <w:top w:val="none" w:sz="0" w:space="0" w:color="auto"/>
        <w:left w:val="none" w:sz="0" w:space="0" w:color="auto"/>
        <w:bottom w:val="none" w:sz="0" w:space="0" w:color="auto"/>
        <w:right w:val="none" w:sz="0" w:space="0" w:color="auto"/>
      </w:divBdr>
    </w:div>
    <w:div w:id="1200624415">
      <w:bodyDiv w:val="1"/>
      <w:marLeft w:val="0"/>
      <w:marRight w:val="0"/>
      <w:marTop w:val="0"/>
      <w:marBottom w:val="0"/>
      <w:divBdr>
        <w:top w:val="none" w:sz="0" w:space="0" w:color="auto"/>
        <w:left w:val="none" w:sz="0" w:space="0" w:color="auto"/>
        <w:bottom w:val="none" w:sz="0" w:space="0" w:color="auto"/>
        <w:right w:val="none" w:sz="0" w:space="0" w:color="auto"/>
      </w:divBdr>
    </w:div>
    <w:div w:id="1202085125">
      <w:bodyDiv w:val="1"/>
      <w:marLeft w:val="0"/>
      <w:marRight w:val="0"/>
      <w:marTop w:val="0"/>
      <w:marBottom w:val="0"/>
      <w:divBdr>
        <w:top w:val="none" w:sz="0" w:space="0" w:color="auto"/>
        <w:left w:val="none" w:sz="0" w:space="0" w:color="auto"/>
        <w:bottom w:val="none" w:sz="0" w:space="0" w:color="auto"/>
        <w:right w:val="none" w:sz="0" w:space="0" w:color="auto"/>
      </w:divBdr>
    </w:div>
    <w:div w:id="1203059267">
      <w:bodyDiv w:val="1"/>
      <w:marLeft w:val="0"/>
      <w:marRight w:val="0"/>
      <w:marTop w:val="0"/>
      <w:marBottom w:val="0"/>
      <w:divBdr>
        <w:top w:val="none" w:sz="0" w:space="0" w:color="auto"/>
        <w:left w:val="none" w:sz="0" w:space="0" w:color="auto"/>
        <w:bottom w:val="none" w:sz="0" w:space="0" w:color="auto"/>
        <w:right w:val="none" w:sz="0" w:space="0" w:color="auto"/>
      </w:divBdr>
    </w:div>
    <w:div w:id="1218205007">
      <w:bodyDiv w:val="1"/>
      <w:marLeft w:val="0"/>
      <w:marRight w:val="0"/>
      <w:marTop w:val="0"/>
      <w:marBottom w:val="0"/>
      <w:divBdr>
        <w:top w:val="none" w:sz="0" w:space="0" w:color="auto"/>
        <w:left w:val="none" w:sz="0" w:space="0" w:color="auto"/>
        <w:bottom w:val="none" w:sz="0" w:space="0" w:color="auto"/>
        <w:right w:val="none" w:sz="0" w:space="0" w:color="auto"/>
      </w:divBdr>
    </w:div>
    <w:div w:id="1221867472">
      <w:bodyDiv w:val="1"/>
      <w:marLeft w:val="0"/>
      <w:marRight w:val="0"/>
      <w:marTop w:val="0"/>
      <w:marBottom w:val="0"/>
      <w:divBdr>
        <w:top w:val="none" w:sz="0" w:space="0" w:color="auto"/>
        <w:left w:val="none" w:sz="0" w:space="0" w:color="auto"/>
        <w:bottom w:val="none" w:sz="0" w:space="0" w:color="auto"/>
        <w:right w:val="none" w:sz="0" w:space="0" w:color="auto"/>
      </w:divBdr>
    </w:div>
    <w:div w:id="1229415413">
      <w:bodyDiv w:val="1"/>
      <w:marLeft w:val="0"/>
      <w:marRight w:val="0"/>
      <w:marTop w:val="0"/>
      <w:marBottom w:val="0"/>
      <w:divBdr>
        <w:top w:val="none" w:sz="0" w:space="0" w:color="auto"/>
        <w:left w:val="none" w:sz="0" w:space="0" w:color="auto"/>
        <w:bottom w:val="none" w:sz="0" w:space="0" w:color="auto"/>
        <w:right w:val="none" w:sz="0" w:space="0" w:color="auto"/>
      </w:divBdr>
    </w:div>
    <w:div w:id="1230111142">
      <w:bodyDiv w:val="1"/>
      <w:marLeft w:val="0"/>
      <w:marRight w:val="0"/>
      <w:marTop w:val="0"/>
      <w:marBottom w:val="0"/>
      <w:divBdr>
        <w:top w:val="none" w:sz="0" w:space="0" w:color="auto"/>
        <w:left w:val="none" w:sz="0" w:space="0" w:color="auto"/>
        <w:bottom w:val="none" w:sz="0" w:space="0" w:color="auto"/>
        <w:right w:val="none" w:sz="0" w:space="0" w:color="auto"/>
      </w:divBdr>
    </w:div>
    <w:div w:id="1239637512">
      <w:bodyDiv w:val="1"/>
      <w:marLeft w:val="0"/>
      <w:marRight w:val="0"/>
      <w:marTop w:val="0"/>
      <w:marBottom w:val="0"/>
      <w:divBdr>
        <w:top w:val="none" w:sz="0" w:space="0" w:color="auto"/>
        <w:left w:val="none" w:sz="0" w:space="0" w:color="auto"/>
        <w:bottom w:val="none" w:sz="0" w:space="0" w:color="auto"/>
        <w:right w:val="none" w:sz="0" w:space="0" w:color="auto"/>
      </w:divBdr>
    </w:div>
    <w:div w:id="1243836377">
      <w:bodyDiv w:val="1"/>
      <w:marLeft w:val="0"/>
      <w:marRight w:val="0"/>
      <w:marTop w:val="0"/>
      <w:marBottom w:val="0"/>
      <w:divBdr>
        <w:top w:val="none" w:sz="0" w:space="0" w:color="auto"/>
        <w:left w:val="none" w:sz="0" w:space="0" w:color="auto"/>
        <w:bottom w:val="none" w:sz="0" w:space="0" w:color="auto"/>
        <w:right w:val="none" w:sz="0" w:space="0" w:color="auto"/>
      </w:divBdr>
    </w:div>
    <w:div w:id="1246457049">
      <w:bodyDiv w:val="1"/>
      <w:marLeft w:val="0"/>
      <w:marRight w:val="0"/>
      <w:marTop w:val="0"/>
      <w:marBottom w:val="0"/>
      <w:divBdr>
        <w:top w:val="none" w:sz="0" w:space="0" w:color="auto"/>
        <w:left w:val="none" w:sz="0" w:space="0" w:color="auto"/>
        <w:bottom w:val="none" w:sz="0" w:space="0" w:color="auto"/>
        <w:right w:val="none" w:sz="0" w:space="0" w:color="auto"/>
      </w:divBdr>
    </w:div>
    <w:div w:id="1246722755">
      <w:bodyDiv w:val="1"/>
      <w:marLeft w:val="0"/>
      <w:marRight w:val="0"/>
      <w:marTop w:val="0"/>
      <w:marBottom w:val="0"/>
      <w:divBdr>
        <w:top w:val="none" w:sz="0" w:space="0" w:color="auto"/>
        <w:left w:val="none" w:sz="0" w:space="0" w:color="auto"/>
        <w:bottom w:val="none" w:sz="0" w:space="0" w:color="auto"/>
        <w:right w:val="none" w:sz="0" w:space="0" w:color="auto"/>
      </w:divBdr>
    </w:div>
    <w:div w:id="1250115095">
      <w:bodyDiv w:val="1"/>
      <w:marLeft w:val="0"/>
      <w:marRight w:val="0"/>
      <w:marTop w:val="0"/>
      <w:marBottom w:val="0"/>
      <w:divBdr>
        <w:top w:val="none" w:sz="0" w:space="0" w:color="auto"/>
        <w:left w:val="none" w:sz="0" w:space="0" w:color="auto"/>
        <w:bottom w:val="none" w:sz="0" w:space="0" w:color="auto"/>
        <w:right w:val="none" w:sz="0" w:space="0" w:color="auto"/>
      </w:divBdr>
    </w:div>
    <w:div w:id="1254439230">
      <w:bodyDiv w:val="1"/>
      <w:marLeft w:val="0"/>
      <w:marRight w:val="0"/>
      <w:marTop w:val="0"/>
      <w:marBottom w:val="0"/>
      <w:divBdr>
        <w:top w:val="none" w:sz="0" w:space="0" w:color="auto"/>
        <w:left w:val="none" w:sz="0" w:space="0" w:color="auto"/>
        <w:bottom w:val="none" w:sz="0" w:space="0" w:color="auto"/>
        <w:right w:val="none" w:sz="0" w:space="0" w:color="auto"/>
      </w:divBdr>
    </w:div>
    <w:div w:id="1269196053">
      <w:bodyDiv w:val="1"/>
      <w:marLeft w:val="0"/>
      <w:marRight w:val="0"/>
      <w:marTop w:val="0"/>
      <w:marBottom w:val="0"/>
      <w:divBdr>
        <w:top w:val="none" w:sz="0" w:space="0" w:color="auto"/>
        <w:left w:val="none" w:sz="0" w:space="0" w:color="auto"/>
        <w:bottom w:val="none" w:sz="0" w:space="0" w:color="auto"/>
        <w:right w:val="none" w:sz="0" w:space="0" w:color="auto"/>
      </w:divBdr>
    </w:div>
    <w:div w:id="1270162904">
      <w:bodyDiv w:val="1"/>
      <w:marLeft w:val="0"/>
      <w:marRight w:val="0"/>
      <w:marTop w:val="0"/>
      <w:marBottom w:val="0"/>
      <w:divBdr>
        <w:top w:val="none" w:sz="0" w:space="0" w:color="auto"/>
        <w:left w:val="none" w:sz="0" w:space="0" w:color="auto"/>
        <w:bottom w:val="none" w:sz="0" w:space="0" w:color="auto"/>
        <w:right w:val="none" w:sz="0" w:space="0" w:color="auto"/>
      </w:divBdr>
    </w:div>
    <w:div w:id="1278217606">
      <w:bodyDiv w:val="1"/>
      <w:marLeft w:val="0"/>
      <w:marRight w:val="0"/>
      <w:marTop w:val="0"/>
      <w:marBottom w:val="0"/>
      <w:divBdr>
        <w:top w:val="none" w:sz="0" w:space="0" w:color="auto"/>
        <w:left w:val="none" w:sz="0" w:space="0" w:color="auto"/>
        <w:bottom w:val="none" w:sz="0" w:space="0" w:color="auto"/>
        <w:right w:val="none" w:sz="0" w:space="0" w:color="auto"/>
      </w:divBdr>
    </w:div>
    <w:div w:id="1282111663">
      <w:bodyDiv w:val="1"/>
      <w:marLeft w:val="0"/>
      <w:marRight w:val="0"/>
      <w:marTop w:val="0"/>
      <w:marBottom w:val="0"/>
      <w:divBdr>
        <w:top w:val="none" w:sz="0" w:space="0" w:color="auto"/>
        <w:left w:val="none" w:sz="0" w:space="0" w:color="auto"/>
        <w:bottom w:val="none" w:sz="0" w:space="0" w:color="auto"/>
        <w:right w:val="none" w:sz="0" w:space="0" w:color="auto"/>
      </w:divBdr>
    </w:div>
    <w:div w:id="1290359847">
      <w:bodyDiv w:val="1"/>
      <w:marLeft w:val="0"/>
      <w:marRight w:val="0"/>
      <w:marTop w:val="0"/>
      <w:marBottom w:val="0"/>
      <w:divBdr>
        <w:top w:val="none" w:sz="0" w:space="0" w:color="auto"/>
        <w:left w:val="none" w:sz="0" w:space="0" w:color="auto"/>
        <w:bottom w:val="none" w:sz="0" w:space="0" w:color="auto"/>
        <w:right w:val="none" w:sz="0" w:space="0" w:color="auto"/>
      </w:divBdr>
    </w:div>
    <w:div w:id="1294795862">
      <w:bodyDiv w:val="1"/>
      <w:marLeft w:val="0"/>
      <w:marRight w:val="0"/>
      <w:marTop w:val="0"/>
      <w:marBottom w:val="0"/>
      <w:divBdr>
        <w:top w:val="none" w:sz="0" w:space="0" w:color="auto"/>
        <w:left w:val="none" w:sz="0" w:space="0" w:color="auto"/>
        <w:bottom w:val="none" w:sz="0" w:space="0" w:color="auto"/>
        <w:right w:val="none" w:sz="0" w:space="0" w:color="auto"/>
      </w:divBdr>
    </w:div>
    <w:div w:id="1310206660">
      <w:bodyDiv w:val="1"/>
      <w:marLeft w:val="0"/>
      <w:marRight w:val="0"/>
      <w:marTop w:val="0"/>
      <w:marBottom w:val="0"/>
      <w:divBdr>
        <w:top w:val="none" w:sz="0" w:space="0" w:color="auto"/>
        <w:left w:val="none" w:sz="0" w:space="0" w:color="auto"/>
        <w:bottom w:val="none" w:sz="0" w:space="0" w:color="auto"/>
        <w:right w:val="none" w:sz="0" w:space="0" w:color="auto"/>
      </w:divBdr>
    </w:div>
    <w:div w:id="1310212061">
      <w:bodyDiv w:val="1"/>
      <w:marLeft w:val="0"/>
      <w:marRight w:val="0"/>
      <w:marTop w:val="0"/>
      <w:marBottom w:val="0"/>
      <w:divBdr>
        <w:top w:val="none" w:sz="0" w:space="0" w:color="auto"/>
        <w:left w:val="none" w:sz="0" w:space="0" w:color="auto"/>
        <w:bottom w:val="none" w:sz="0" w:space="0" w:color="auto"/>
        <w:right w:val="none" w:sz="0" w:space="0" w:color="auto"/>
      </w:divBdr>
    </w:div>
    <w:div w:id="1315522252">
      <w:bodyDiv w:val="1"/>
      <w:marLeft w:val="0"/>
      <w:marRight w:val="0"/>
      <w:marTop w:val="0"/>
      <w:marBottom w:val="0"/>
      <w:divBdr>
        <w:top w:val="none" w:sz="0" w:space="0" w:color="auto"/>
        <w:left w:val="none" w:sz="0" w:space="0" w:color="auto"/>
        <w:bottom w:val="none" w:sz="0" w:space="0" w:color="auto"/>
        <w:right w:val="none" w:sz="0" w:space="0" w:color="auto"/>
      </w:divBdr>
    </w:div>
    <w:div w:id="1324317212">
      <w:bodyDiv w:val="1"/>
      <w:marLeft w:val="0"/>
      <w:marRight w:val="0"/>
      <w:marTop w:val="0"/>
      <w:marBottom w:val="0"/>
      <w:divBdr>
        <w:top w:val="none" w:sz="0" w:space="0" w:color="auto"/>
        <w:left w:val="none" w:sz="0" w:space="0" w:color="auto"/>
        <w:bottom w:val="none" w:sz="0" w:space="0" w:color="auto"/>
        <w:right w:val="none" w:sz="0" w:space="0" w:color="auto"/>
      </w:divBdr>
    </w:div>
    <w:div w:id="1326131587">
      <w:bodyDiv w:val="1"/>
      <w:marLeft w:val="0"/>
      <w:marRight w:val="0"/>
      <w:marTop w:val="0"/>
      <w:marBottom w:val="0"/>
      <w:divBdr>
        <w:top w:val="none" w:sz="0" w:space="0" w:color="auto"/>
        <w:left w:val="none" w:sz="0" w:space="0" w:color="auto"/>
        <w:bottom w:val="none" w:sz="0" w:space="0" w:color="auto"/>
        <w:right w:val="none" w:sz="0" w:space="0" w:color="auto"/>
      </w:divBdr>
    </w:div>
    <w:div w:id="1341784725">
      <w:bodyDiv w:val="1"/>
      <w:marLeft w:val="0"/>
      <w:marRight w:val="0"/>
      <w:marTop w:val="0"/>
      <w:marBottom w:val="0"/>
      <w:divBdr>
        <w:top w:val="none" w:sz="0" w:space="0" w:color="auto"/>
        <w:left w:val="none" w:sz="0" w:space="0" w:color="auto"/>
        <w:bottom w:val="none" w:sz="0" w:space="0" w:color="auto"/>
        <w:right w:val="none" w:sz="0" w:space="0" w:color="auto"/>
      </w:divBdr>
    </w:div>
    <w:div w:id="1349678227">
      <w:bodyDiv w:val="1"/>
      <w:marLeft w:val="0"/>
      <w:marRight w:val="0"/>
      <w:marTop w:val="0"/>
      <w:marBottom w:val="0"/>
      <w:divBdr>
        <w:top w:val="none" w:sz="0" w:space="0" w:color="auto"/>
        <w:left w:val="none" w:sz="0" w:space="0" w:color="auto"/>
        <w:bottom w:val="none" w:sz="0" w:space="0" w:color="auto"/>
        <w:right w:val="none" w:sz="0" w:space="0" w:color="auto"/>
      </w:divBdr>
    </w:div>
    <w:div w:id="1357080922">
      <w:bodyDiv w:val="1"/>
      <w:marLeft w:val="0"/>
      <w:marRight w:val="0"/>
      <w:marTop w:val="0"/>
      <w:marBottom w:val="0"/>
      <w:divBdr>
        <w:top w:val="none" w:sz="0" w:space="0" w:color="auto"/>
        <w:left w:val="none" w:sz="0" w:space="0" w:color="auto"/>
        <w:bottom w:val="none" w:sz="0" w:space="0" w:color="auto"/>
        <w:right w:val="none" w:sz="0" w:space="0" w:color="auto"/>
      </w:divBdr>
    </w:div>
    <w:div w:id="1357467492">
      <w:bodyDiv w:val="1"/>
      <w:marLeft w:val="0"/>
      <w:marRight w:val="0"/>
      <w:marTop w:val="0"/>
      <w:marBottom w:val="0"/>
      <w:divBdr>
        <w:top w:val="none" w:sz="0" w:space="0" w:color="auto"/>
        <w:left w:val="none" w:sz="0" w:space="0" w:color="auto"/>
        <w:bottom w:val="none" w:sz="0" w:space="0" w:color="auto"/>
        <w:right w:val="none" w:sz="0" w:space="0" w:color="auto"/>
      </w:divBdr>
    </w:div>
    <w:div w:id="1370687868">
      <w:bodyDiv w:val="1"/>
      <w:marLeft w:val="0"/>
      <w:marRight w:val="0"/>
      <w:marTop w:val="0"/>
      <w:marBottom w:val="0"/>
      <w:divBdr>
        <w:top w:val="none" w:sz="0" w:space="0" w:color="auto"/>
        <w:left w:val="none" w:sz="0" w:space="0" w:color="auto"/>
        <w:bottom w:val="none" w:sz="0" w:space="0" w:color="auto"/>
        <w:right w:val="none" w:sz="0" w:space="0" w:color="auto"/>
      </w:divBdr>
    </w:div>
    <w:div w:id="1375737807">
      <w:bodyDiv w:val="1"/>
      <w:marLeft w:val="0"/>
      <w:marRight w:val="0"/>
      <w:marTop w:val="0"/>
      <w:marBottom w:val="0"/>
      <w:divBdr>
        <w:top w:val="none" w:sz="0" w:space="0" w:color="auto"/>
        <w:left w:val="none" w:sz="0" w:space="0" w:color="auto"/>
        <w:bottom w:val="none" w:sz="0" w:space="0" w:color="auto"/>
        <w:right w:val="none" w:sz="0" w:space="0" w:color="auto"/>
      </w:divBdr>
    </w:div>
    <w:div w:id="1385061260">
      <w:bodyDiv w:val="1"/>
      <w:marLeft w:val="0"/>
      <w:marRight w:val="0"/>
      <w:marTop w:val="0"/>
      <w:marBottom w:val="0"/>
      <w:divBdr>
        <w:top w:val="none" w:sz="0" w:space="0" w:color="auto"/>
        <w:left w:val="none" w:sz="0" w:space="0" w:color="auto"/>
        <w:bottom w:val="none" w:sz="0" w:space="0" w:color="auto"/>
        <w:right w:val="none" w:sz="0" w:space="0" w:color="auto"/>
      </w:divBdr>
    </w:div>
    <w:div w:id="1390688501">
      <w:bodyDiv w:val="1"/>
      <w:marLeft w:val="0"/>
      <w:marRight w:val="0"/>
      <w:marTop w:val="0"/>
      <w:marBottom w:val="0"/>
      <w:divBdr>
        <w:top w:val="none" w:sz="0" w:space="0" w:color="auto"/>
        <w:left w:val="none" w:sz="0" w:space="0" w:color="auto"/>
        <w:bottom w:val="none" w:sz="0" w:space="0" w:color="auto"/>
        <w:right w:val="none" w:sz="0" w:space="0" w:color="auto"/>
      </w:divBdr>
    </w:div>
    <w:div w:id="1397967892">
      <w:bodyDiv w:val="1"/>
      <w:marLeft w:val="0"/>
      <w:marRight w:val="0"/>
      <w:marTop w:val="0"/>
      <w:marBottom w:val="0"/>
      <w:divBdr>
        <w:top w:val="none" w:sz="0" w:space="0" w:color="auto"/>
        <w:left w:val="none" w:sz="0" w:space="0" w:color="auto"/>
        <w:bottom w:val="none" w:sz="0" w:space="0" w:color="auto"/>
        <w:right w:val="none" w:sz="0" w:space="0" w:color="auto"/>
      </w:divBdr>
    </w:div>
    <w:div w:id="1403329186">
      <w:bodyDiv w:val="1"/>
      <w:marLeft w:val="0"/>
      <w:marRight w:val="0"/>
      <w:marTop w:val="0"/>
      <w:marBottom w:val="0"/>
      <w:divBdr>
        <w:top w:val="none" w:sz="0" w:space="0" w:color="auto"/>
        <w:left w:val="none" w:sz="0" w:space="0" w:color="auto"/>
        <w:bottom w:val="none" w:sz="0" w:space="0" w:color="auto"/>
        <w:right w:val="none" w:sz="0" w:space="0" w:color="auto"/>
      </w:divBdr>
    </w:div>
    <w:div w:id="1419903356">
      <w:bodyDiv w:val="1"/>
      <w:marLeft w:val="0"/>
      <w:marRight w:val="0"/>
      <w:marTop w:val="0"/>
      <w:marBottom w:val="0"/>
      <w:divBdr>
        <w:top w:val="none" w:sz="0" w:space="0" w:color="auto"/>
        <w:left w:val="none" w:sz="0" w:space="0" w:color="auto"/>
        <w:bottom w:val="none" w:sz="0" w:space="0" w:color="auto"/>
        <w:right w:val="none" w:sz="0" w:space="0" w:color="auto"/>
      </w:divBdr>
    </w:div>
    <w:div w:id="1426807089">
      <w:bodyDiv w:val="1"/>
      <w:marLeft w:val="0"/>
      <w:marRight w:val="0"/>
      <w:marTop w:val="0"/>
      <w:marBottom w:val="0"/>
      <w:divBdr>
        <w:top w:val="none" w:sz="0" w:space="0" w:color="auto"/>
        <w:left w:val="none" w:sz="0" w:space="0" w:color="auto"/>
        <w:bottom w:val="none" w:sz="0" w:space="0" w:color="auto"/>
        <w:right w:val="none" w:sz="0" w:space="0" w:color="auto"/>
      </w:divBdr>
    </w:div>
    <w:div w:id="1428110708">
      <w:bodyDiv w:val="1"/>
      <w:marLeft w:val="0"/>
      <w:marRight w:val="0"/>
      <w:marTop w:val="0"/>
      <w:marBottom w:val="0"/>
      <w:divBdr>
        <w:top w:val="none" w:sz="0" w:space="0" w:color="auto"/>
        <w:left w:val="none" w:sz="0" w:space="0" w:color="auto"/>
        <w:bottom w:val="none" w:sz="0" w:space="0" w:color="auto"/>
        <w:right w:val="none" w:sz="0" w:space="0" w:color="auto"/>
      </w:divBdr>
    </w:div>
    <w:div w:id="1430851132">
      <w:bodyDiv w:val="1"/>
      <w:marLeft w:val="0"/>
      <w:marRight w:val="0"/>
      <w:marTop w:val="0"/>
      <w:marBottom w:val="0"/>
      <w:divBdr>
        <w:top w:val="none" w:sz="0" w:space="0" w:color="auto"/>
        <w:left w:val="none" w:sz="0" w:space="0" w:color="auto"/>
        <w:bottom w:val="none" w:sz="0" w:space="0" w:color="auto"/>
        <w:right w:val="none" w:sz="0" w:space="0" w:color="auto"/>
      </w:divBdr>
    </w:div>
    <w:div w:id="1443570302">
      <w:bodyDiv w:val="1"/>
      <w:marLeft w:val="0"/>
      <w:marRight w:val="0"/>
      <w:marTop w:val="0"/>
      <w:marBottom w:val="0"/>
      <w:divBdr>
        <w:top w:val="none" w:sz="0" w:space="0" w:color="auto"/>
        <w:left w:val="none" w:sz="0" w:space="0" w:color="auto"/>
        <w:bottom w:val="none" w:sz="0" w:space="0" w:color="auto"/>
        <w:right w:val="none" w:sz="0" w:space="0" w:color="auto"/>
      </w:divBdr>
    </w:div>
    <w:div w:id="1458142221">
      <w:bodyDiv w:val="1"/>
      <w:marLeft w:val="0"/>
      <w:marRight w:val="0"/>
      <w:marTop w:val="0"/>
      <w:marBottom w:val="0"/>
      <w:divBdr>
        <w:top w:val="none" w:sz="0" w:space="0" w:color="auto"/>
        <w:left w:val="none" w:sz="0" w:space="0" w:color="auto"/>
        <w:bottom w:val="none" w:sz="0" w:space="0" w:color="auto"/>
        <w:right w:val="none" w:sz="0" w:space="0" w:color="auto"/>
      </w:divBdr>
    </w:div>
    <w:div w:id="1465848037">
      <w:bodyDiv w:val="1"/>
      <w:marLeft w:val="0"/>
      <w:marRight w:val="0"/>
      <w:marTop w:val="0"/>
      <w:marBottom w:val="0"/>
      <w:divBdr>
        <w:top w:val="none" w:sz="0" w:space="0" w:color="auto"/>
        <w:left w:val="none" w:sz="0" w:space="0" w:color="auto"/>
        <w:bottom w:val="none" w:sz="0" w:space="0" w:color="auto"/>
        <w:right w:val="none" w:sz="0" w:space="0" w:color="auto"/>
      </w:divBdr>
    </w:div>
    <w:div w:id="1475296958">
      <w:bodyDiv w:val="1"/>
      <w:marLeft w:val="0"/>
      <w:marRight w:val="0"/>
      <w:marTop w:val="0"/>
      <w:marBottom w:val="0"/>
      <w:divBdr>
        <w:top w:val="none" w:sz="0" w:space="0" w:color="auto"/>
        <w:left w:val="none" w:sz="0" w:space="0" w:color="auto"/>
        <w:bottom w:val="none" w:sz="0" w:space="0" w:color="auto"/>
        <w:right w:val="none" w:sz="0" w:space="0" w:color="auto"/>
      </w:divBdr>
    </w:div>
    <w:div w:id="1482036524">
      <w:bodyDiv w:val="1"/>
      <w:marLeft w:val="0"/>
      <w:marRight w:val="0"/>
      <w:marTop w:val="0"/>
      <w:marBottom w:val="0"/>
      <w:divBdr>
        <w:top w:val="none" w:sz="0" w:space="0" w:color="auto"/>
        <w:left w:val="none" w:sz="0" w:space="0" w:color="auto"/>
        <w:bottom w:val="none" w:sz="0" w:space="0" w:color="auto"/>
        <w:right w:val="none" w:sz="0" w:space="0" w:color="auto"/>
      </w:divBdr>
    </w:div>
    <w:div w:id="1483737337">
      <w:bodyDiv w:val="1"/>
      <w:marLeft w:val="0"/>
      <w:marRight w:val="0"/>
      <w:marTop w:val="0"/>
      <w:marBottom w:val="0"/>
      <w:divBdr>
        <w:top w:val="none" w:sz="0" w:space="0" w:color="auto"/>
        <w:left w:val="none" w:sz="0" w:space="0" w:color="auto"/>
        <w:bottom w:val="none" w:sz="0" w:space="0" w:color="auto"/>
        <w:right w:val="none" w:sz="0" w:space="0" w:color="auto"/>
      </w:divBdr>
    </w:div>
    <w:div w:id="1487208967">
      <w:bodyDiv w:val="1"/>
      <w:marLeft w:val="0"/>
      <w:marRight w:val="0"/>
      <w:marTop w:val="0"/>
      <w:marBottom w:val="0"/>
      <w:divBdr>
        <w:top w:val="none" w:sz="0" w:space="0" w:color="auto"/>
        <w:left w:val="none" w:sz="0" w:space="0" w:color="auto"/>
        <w:bottom w:val="none" w:sz="0" w:space="0" w:color="auto"/>
        <w:right w:val="none" w:sz="0" w:space="0" w:color="auto"/>
      </w:divBdr>
    </w:div>
    <w:div w:id="1490630360">
      <w:bodyDiv w:val="1"/>
      <w:marLeft w:val="0"/>
      <w:marRight w:val="0"/>
      <w:marTop w:val="0"/>
      <w:marBottom w:val="0"/>
      <w:divBdr>
        <w:top w:val="none" w:sz="0" w:space="0" w:color="auto"/>
        <w:left w:val="none" w:sz="0" w:space="0" w:color="auto"/>
        <w:bottom w:val="none" w:sz="0" w:space="0" w:color="auto"/>
        <w:right w:val="none" w:sz="0" w:space="0" w:color="auto"/>
      </w:divBdr>
    </w:div>
    <w:div w:id="1499691462">
      <w:bodyDiv w:val="1"/>
      <w:marLeft w:val="0"/>
      <w:marRight w:val="0"/>
      <w:marTop w:val="0"/>
      <w:marBottom w:val="0"/>
      <w:divBdr>
        <w:top w:val="none" w:sz="0" w:space="0" w:color="auto"/>
        <w:left w:val="none" w:sz="0" w:space="0" w:color="auto"/>
        <w:bottom w:val="none" w:sz="0" w:space="0" w:color="auto"/>
        <w:right w:val="none" w:sz="0" w:space="0" w:color="auto"/>
      </w:divBdr>
    </w:div>
    <w:div w:id="1499997357">
      <w:bodyDiv w:val="1"/>
      <w:marLeft w:val="0"/>
      <w:marRight w:val="0"/>
      <w:marTop w:val="0"/>
      <w:marBottom w:val="0"/>
      <w:divBdr>
        <w:top w:val="none" w:sz="0" w:space="0" w:color="auto"/>
        <w:left w:val="none" w:sz="0" w:space="0" w:color="auto"/>
        <w:bottom w:val="none" w:sz="0" w:space="0" w:color="auto"/>
        <w:right w:val="none" w:sz="0" w:space="0" w:color="auto"/>
      </w:divBdr>
    </w:div>
    <w:div w:id="1501769943">
      <w:bodyDiv w:val="1"/>
      <w:marLeft w:val="0"/>
      <w:marRight w:val="0"/>
      <w:marTop w:val="0"/>
      <w:marBottom w:val="0"/>
      <w:divBdr>
        <w:top w:val="none" w:sz="0" w:space="0" w:color="auto"/>
        <w:left w:val="none" w:sz="0" w:space="0" w:color="auto"/>
        <w:bottom w:val="none" w:sz="0" w:space="0" w:color="auto"/>
        <w:right w:val="none" w:sz="0" w:space="0" w:color="auto"/>
      </w:divBdr>
    </w:div>
    <w:div w:id="1501771771">
      <w:bodyDiv w:val="1"/>
      <w:marLeft w:val="0"/>
      <w:marRight w:val="0"/>
      <w:marTop w:val="0"/>
      <w:marBottom w:val="0"/>
      <w:divBdr>
        <w:top w:val="none" w:sz="0" w:space="0" w:color="auto"/>
        <w:left w:val="none" w:sz="0" w:space="0" w:color="auto"/>
        <w:bottom w:val="none" w:sz="0" w:space="0" w:color="auto"/>
        <w:right w:val="none" w:sz="0" w:space="0" w:color="auto"/>
      </w:divBdr>
    </w:div>
    <w:div w:id="1515923317">
      <w:bodyDiv w:val="1"/>
      <w:marLeft w:val="0"/>
      <w:marRight w:val="0"/>
      <w:marTop w:val="0"/>
      <w:marBottom w:val="0"/>
      <w:divBdr>
        <w:top w:val="none" w:sz="0" w:space="0" w:color="auto"/>
        <w:left w:val="none" w:sz="0" w:space="0" w:color="auto"/>
        <w:bottom w:val="none" w:sz="0" w:space="0" w:color="auto"/>
        <w:right w:val="none" w:sz="0" w:space="0" w:color="auto"/>
      </w:divBdr>
    </w:div>
    <w:div w:id="1518620959">
      <w:bodyDiv w:val="1"/>
      <w:marLeft w:val="0"/>
      <w:marRight w:val="0"/>
      <w:marTop w:val="0"/>
      <w:marBottom w:val="0"/>
      <w:divBdr>
        <w:top w:val="none" w:sz="0" w:space="0" w:color="auto"/>
        <w:left w:val="none" w:sz="0" w:space="0" w:color="auto"/>
        <w:bottom w:val="none" w:sz="0" w:space="0" w:color="auto"/>
        <w:right w:val="none" w:sz="0" w:space="0" w:color="auto"/>
      </w:divBdr>
    </w:div>
    <w:div w:id="1535314906">
      <w:bodyDiv w:val="1"/>
      <w:marLeft w:val="0"/>
      <w:marRight w:val="0"/>
      <w:marTop w:val="0"/>
      <w:marBottom w:val="0"/>
      <w:divBdr>
        <w:top w:val="none" w:sz="0" w:space="0" w:color="auto"/>
        <w:left w:val="none" w:sz="0" w:space="0" w:color="auto"/>
        <w:bottom w:val="none" w:sz="0" w:space="0" w:color="auto"/>
        <w:right w:val="none" w:sz="0" w:space="0" w:color="auto"/>
      </w:divBdr>
    </w:div>
    <w:div w:id="1537617833">
      <w:bodyDiv w:val="1"/>
      <w:marLeft w:val="0"/>
      <w:marRight w:val="0"/>
      <w:marTop w:val="0"/>
      <w:marBottom w:val="0"/>
      <w:divBdr>
        <w:top w:val="none" w:sz="0" w:space="0" w:color="auto"/>
        <w:left w:val="none" w:sz="0" w:space="0" w:color="auto"/>
        <w:bottom w:val="none" w:sz="0" w:space="0" w:color="auto"/>
        <w:right w:val="none" w:sz="0" w:space="0" w:color="auto"/>
      </w:divBdr>
    </w:div>
    <w:div w:id="1544294089">
      <w:bodyDiv w:val="1"/>
      <w:marLeft w:val="0"/>
      <w:marRight w:val="0"/>
      <w:marTop w:val="0"/>
      <w:marBottom w:val="0"/>
      <w:divBdr>
        <w:top w:val="none" w:sz="0" w:space="0" w:color="auto"/>
        <w:left w:val="none" w:sz="0" w:space="0" w:color="auto"/>
        <w:bottom w:val="none" w:sz="0" w:space="0" w:color="auto"/>
        <w:right w:val="none" w:sz="0" w:space="0" w:color="auto"/>
      </w:divBdr>
    </w:div>
    <w:div w:id="1558322743">
      <w:bodyDiv w:val="1"/>
      <w:marLeft w:val="0"/>
      <w:marRight w:val="0"/>
      <w:marTop w:val="0"/>
      <w:marBottom w:val="0"/>
      <w:divBdr>
        <w:top w:val="none" w:sz="0" w:space="0" w:color="auto"/>
        <w:left w:val="none" w:sz="0" w:space="0" w:color="auto"/>
        <w:bottom w:val="none" w:sz="0" w:space="0" w:color="auto"/>
        <w:right w:val="none" w:sz="0" w:space="0" w:color="auto"/>
      </w:divBdr>
    </w:div>
    <w:div w:id="1559050288">
      <w:bodyDiv w:val="1"/>
      <w:marLeft w:val="0"/>
      <w:marRight w:val="0"/>
      <w:marTop w:val="0"/>
      <w:marBottom w:val="0"/>
      <w:divBdr>
        <w:top w:val="none" w:sz="0" w:space="0" w:color="auto"/>
        <w:left w:val="none" w:sz="0" w:space="0" w:color="auto"/>
        <w:bottom w:val="none" w:sz="0" w:space="0" w:color="auto"/>
        <w:right w:val="none" w:sz="0" w:space="0" w:color="auto"/>
      </w:divBdr>
    </w:div>
    <w:div w:id="1570840815">
      <w:bodyDiv w:val="1"/>
      <w:marLeft w:val="0"/>
      <w:marRight w:val="0"/>
      <w:marTop w:val="0"/>
      <w:marBottom w:val="0"/>
      <w:divBdr>
        <w:top w:val="none" w:sz="0" w:space="0" w:color="auto"/>
        <w:left w:val="none" w:sz="0" w:space="0" w:color="auto"/>
        <w:bottom w:val="none" w:sz="0" w:space="0" w:color="auto"/>
        <w:right w:val="none" w:sz="0" w:space="0" w:color="auto"/>
      </w:divBdr>
    </w:div>
    <w:div w:id="1576087027">
      <w:bodyDiv w:val="1"/>
      <w:marLeft w:val="0"/>
      <w:marRight w:val="0"/>
      <w:marTop w:val="0"/>
      <w:marBottom w:val="0"/>
      <w:divBdr>
        <w:top w:val="none" w:sz="0" w:space="0" w:color="auto"/>
        <w:left w:val="none" w:sz="0" w:space="0" w:color="auto"/>
        <w:bottom w:val="none" w:sz="0" w:space="0" w:color="auto"/>
        <w:right w:val="none" w:sz="0" w:space="0" w:color="auto"/>
      </w:divBdr>
    </w:div>
    <w:div w:id="1576278815">
      <w:bodyDiv w:val="1"/>
      <w:marLeft w:val="0"/>
      <w:marRight w:val="0"/>
      <w:marTop w:val="0"/>
      <w:marBottom w:val="0"/>
      <w:divBdr>
        <w:top w:val="none" w:sz="0" w:space="0" w:color="auto"/>
        <w:left w:val="none" w:sz="0" w:space="0" w:color="auto"/>
        <w:bottom w:val="none" w:sz="0" w:space="0" w:color="auto"/>
        <w:right w:val="none" w:sz="0" w:space="0" w:color="auto"/>
      </w:divBdr>
    </w:div>
    <w:div w:id="1577780977">
      <w:bodyDiv w:val="1"/>
      <w:marLeft w:val="0"/>
      <w:marRight w:val="0"/>
      <w:marTop w:val="0"/>
      <w:marBottom w:val="0"/>
      <w:divBdr>
        <w:top w:val="none" w:sz="0" w:space="0" w:color="auto"/>
        <w:left w:val="none" w:sz="0" w:space="0" w:color="auto"/>
        <w:bottom w:val="none" w:sz="0" w:space="0" w:color="auto"/>
        <w:right w:val="none" w:sz="0" w:space="0" w:color="auto"/>
      </w:divBdr>
    </w:div>
    <w:div w:id="1578248075">
      <w:bodyDiv w:val="1"/>
      <w:marLeft w:val="0"/>
      <w:marRight w:val="0"/>
      <w:marTop w:val="0"/>
      <w:marBottom w:val="0"/>
      <w:divBdr>
        <w:top w:val="none" w:sz="0" w:space="0" w:color="auto"/>
        <w:left w:val="none" w:sz="0" w:space="0" w:color="auto"/>
        <w:bottom w:val="none" w:sz="0" w:space="0" w:color="auto"/>
        <w:right w:val="none" w:sz="0" w:space="0" w:color="auto"/>
      </w:divBdr>
    </w:div>
    <w:div w:id="1583369650">
      <w:bodyDiv w:val="1"/>
      <w:marLeft w:val="0"/>
      <w:marRight w:val="0"/>
      <w:marTop w:val="0"/>
      <w:marBottom w:val="0"/>
      <w:divBdr>
        <w:top w:val="none" w:sz="0" w:space="0" w:color="auto"/>
        <w:left w:val="none" w:sz="0" w:space="0" w:color="auto"/>
        <w:bottom w:val="none" w:sz="0" w:space="0" w:color="auto"/>
        <w:right w:val="none" w:sz="0" w:space="0" w:color="auto"/>
      </w:divBdr>
    </w:div>
    <w:div w:id="1596010789">
      <w:bodyDiv w:val="1"/>
      <w:marLeft w:val="0"/>
      <w:marRight w:val="0"/>
      <w:marTop w:val="0"/>
      <w:marBottom w:val="0"/>
      <w:divBdr>
        <w:top w:val="none" w:sz="0" w:space="0" w:color="auto"/>
        <w:left w:val="none" w:sz="0" w:space="0" w:color="auto"/>
        <w:bottom w:val="none" w:sz="0" w:space="0" w:color="auto"/>
        <w:right w:val="none" w:sz="0" w:space="0" w:color="auto"/>
      </w:divBdr>
    </w:div>
    <w:div w:id="1613826336">
      <w:bodyDiv w:val="1"/>
      <w:marLeft w:val="0"/>
      <w:marRight w:val="0"/>
      <w:marTop w:val="0"/>
      <w:marBottom w:val="0"/>
      <w:divBdr>
        <w:top w:val="none" w:sz="0" w:space="0" w:color="auto"/>
        <w:left w:val="none" w:sz="0" w:space="0" w:color="auto"/>
        <w:bottom w:val="none" w:sz="0" w:space="0" w:color="auto"/>
        <w:right w:val="none" w:sz="0" w:space="0" w:color="auto"/>
      </w:divBdr>
    </w:div>
    <w:div w:id="1622759263">
      <w:bodyDiv w:val="1"/>
      <w:marLeft w:val="0"/>
      <w:marRight w:val="0"/>
      <w:marTop w:val="0"/>
      <w:marBottom w:val="0"/>
      <w:divBdr>
        <w:top w:val="none" w:sz="0" w:space="0" w:color="auto"/>
        <w:left w:val="none" w:sz="0" w:space="0" w:color="auto"/>
        <w:bottom w:val="none" w:sz="0" w:space="0" w:color="auto"/>
        <w:right w:val="none" w:sz="0" w:space="0" w:color="auto"/>
      </w:divBdr>
    </w:div>
    <w:div w:id="1623731065">
      <w:bodyDiv w:val="1"/>
      <w:marLeft w:val="0"/>
      <w:marRight w:val="0"/>
      <w:marTop w:val="0"/>
      <w:marBottom w:val="0"/>
      <w:divBdr>
        <w:top w:val="none" w:sz="0" w:space="0" w:color="auto"/>
        <w:left w:val="none" w:sz="0" w:space="0" w:color="auto"/>
        <w:bottom w:val="none" w:sz="0" w:space="0" w:color="auto"/>
        <w:right w:val="none" w:sz="0" w:space="0" w:color="auto"/>
      </w:divBdr>
    </w:div>
    <w:div w:id="1624267720">
      <w:bodyDiv w:val="1"/>
      <w:marLeft w:val="0"/>
      <w:marRight w:val="0"/>
      <w:marTop w:val="0"/>
      <w:marBottom w:val="0"/>
      <w:divBdr>
        <w:top w:val="none" w:sz="0" w:space="0" w:color="auto"/>
        <w:left w:val="none" w:sz="0" w:space="0" w:color="auto"/>
        <w:bottom w:val="none" w:sz="0" w:space="0" w:color="auto"/>
        <w:right w:val="none" w:sz="0" w:space="0" w:color="auto"/>
      </w:divBdr>
    </w:div>
    <w:div w:id="1626814829">
      <w:bodyDiv w:val="1"/>
      <w:marLeft w:val="0"/>
      <w:marRight w:val="0"/>
      <w:marTop w:val="0"/>
      <w:marBottom w:val="0"/>
      <w:divBdr>
        <w:top w:val="none" w:sz="0" w:space="0" w:color="auto"/>
        <w:left w:val="none" w:sz="0" w:space="0" w:color="auto"/>
        <w:bottom w:val="none" w:sz="0" w:space="0" w:color="auto"/>
        <w:right w:val="none" w:sz="0" w:space="0" w:color="auto"/>
      </w:divBdr>
    </w:div>
    <w:div w:id="1627855608">
      <w:bodyDiv w:val="1"/>
      <w:marLeft w:val="0"/>
      <w:marRight w:val="0"/>
      <w:marTop w:val="0"/>
      <w:marBottom w:val="0"/>
      <w:divBdr>
        <w:top w:val="none" w:sz="0" w:space="0" w:color="auto"/>
        <w:left w:val="none" w:sz="0" w:space="0" w:color="auto"/>
        <w:bottom w:val="none" w:sz="0" w:space="0" w:color="auto"/>
        <w:right w:val="none" w:sz="0" w:space="0" w:color="auto"/>
      </w:divBdr>
    </w:div>
    <w:div w:id="1637681968">
      <w:bodyDiv w:val="1"/>
      <w:marLeft w:val="0"/>
      <w:marRight w:val="0"/>
      <w:marTop w:val="0"/>
      <w:marBottom w:val="0"/>
      <w:divBdr>
        <w:top w:val="none" w:sz="0" w:space="0" w:color="auto"/>
        <w:left w:val="none" w:sz="0" w:space="0" w:color="auto"/>
        <w:bottom w:val="none" w:sz="0" w:space="0" w:color="auto"/>
        <w:right w:val="none" w:sz="0" w:space="0" w:color="auto"/>
      </w:divBdr>
    </w:div>
    <w:div w:id="1646473167">
      <w:bodyDiv w:val="1"/>
      <w:marLeft w:val="0"/>
      <w:marRight w:val="0"/>
      <w:marTop w:val="0"/>
      <w:marBottom w:val="0"/>
      <w:divBdr>
        <w:top w:val="none" w:sz="0" w:space="0" w:color="auto"/>
        <w:left w:val="none" w:sz="0" w:space="0" w:color="auto"/>
        <w:bottom w:val="none" w:sz="0" w:space="0" w:color="auto"/>
        <w:right w:val="none" w:sz="0" w:space="0" w:color="auto"/>
      </w:divBdr>
    </w:div>
    <w:div w:id="1647783483">
      <w:bodyDiv w:val="1"/>
      <w:marLeft w:val="0"/>
      <w:marRight w:val="0"/>
      <w:marTop w:val="0"/>
      <w:marBottom w:val="0"/>
      <w:divBdr>
        <w:top w:val="none" w:sz="0" w:space="0" w:color="auto"/>
        <w:left w:val="none" w:sz="0" w:space="0" w:color="auto"/>
        <w:bottom w:val="none" w:sz="0" w:space="0" w:color="auto"/>
        <w:right w:val="none" w:sz="0" w:space="0" w:color="auto"/>
      </w:divBdr>
    </w:div>
    <w:div w:id="1649432272">
      <w:bodyDiv w:val="1"/>
      <w:marLeft w:val="0"/>
      <w:marRight w:val="0"/>
      <w:marTop w:val="0"/>
      <w:marBottom w:val="0"/>
      <w:divBdr>
        <w:top w:val="none" w:sz="0" w:space="0" w:color="auto"/>
        <w:left w:val="none" w:sz="0" w:space="0" w:color="auto"/>
        <w:bottom w:val="none" w:sz="0" w:space="0" w:color="auto"/>
        <w:right w:val="none" w:sz="0" w:space="0" w:color="auto"/>
      </w:divBdr>
    </w:div>
    <w:div w:id="1650786585">
      <w:bodyDiv w:val="1"/>
      <w:marLeft w:val="0"/>
      <w:marRight w:val="0"/>
      <w:marTop w:val="0"/>
      <w:marBottom w:val="0"/>
      <w:divBdr>
        <w:top w:val="none" w:sz="0" w:space="0" w:color="auto"/>
        <w:left w:val="none" w:sz="0" w:space="0" w:color="auto"/>
        <w:bottom w:val="none" w:sz="0" w:space="0" w:color="auto"/>
        <w:right w:val="none" w:sz="0" w:space="0" w:color="auto"/>
      </w:divBdr>
    </w:div>
    <w:div w:id="1654867236">
      <w:bodyDiv w:val="1"/>
      <w:marLeft w:val="0"/>
      <w:marRight w:val="0"/>
      <w:marTop w:val="0"/>
      <w:marBottom w:val="0"/>
      <w:divBdr>
        <w:top w:val="none" w:sz="0" w:space="0" w:color="auto"/>
        <w:left w:val="none" w:sz="0" w:space="0" w:color="auto"/>
        <w:bottom w:val="none" w:sz="0" w:space="0" w:color="auto"/>
        <w:right w:val="none" w:sz="0" w:space="0" w:color="auto"/>
      </w:divBdr>
    </w:div>
    <w:div w:id="1655524954">
      <w:bodyDiv w:val="1"/>
      <w:marLeft w:val="0"/>
      <w:marRight w:val="0"/>
      <w:marTop w:val="0"/>
      <w:marBottom w:val="0"/>
      <w:divBdr>
        <w:top w:val="none" w:sz="0" w:space="0" w:color="auto"/>
        <w:left w:val="none" w:sz="0" w:space="0" w:color="auto"/>
        <w:bottom w:val="none" w:sz="0" w:space="0" w:color="auto"/>
        <w:right w:val="none" w:sz="0" w:space="0" w:color="auto"/>
      </w:divBdr>
    </w:div>
    <w:div w:id="1656184821">
      <w:bodyDiv w:val="1"/>
      <w:marLeft w:val="0"/>
      <w:marRight w:val="0"/>
      <w:marTop w:val="0"/>
      <w:marBottom w:val="0"/>
      <w:divBdr>
        <w:top w:val="none" w:sz="0" w:space="0" w:color="auto"/>
        <w:left w:val="none" w:sz="0" w:space="0" w:color="auto"/>
        <w:bottom w:val="none" w:sz="0" w:space="0" w:color="auto"/>
        <w:right w:val="none" w:sz="0" w:space="0" w:color="auto"/>
      </w:divBdr>
    </w:div>
    <w:div w:id="1665158781">
      <w:bodyDiv w:val="1"/>
      <w:marLeft w:val="0"/>
      <w:marRight w:val="0"/>
      <w:marTop w:val="0"/>
      <w:marBottom w:val="0"/>
      <w:divBdr>
        <w:top w:val="none" w:sz="0" w:space="0" w:color="auto"/>
        <w:left w:val="none" w:sz="0" w:space="0" w:color="auto"/>
        <w:bottom w:val="none" w:sz="0" w:space="0" w:color="auto"/>
        <w:right w:val="none" w:sz="0" w:space="0" w:color="auto"/>
      </w:divBdr>
    </w:div>
    <w:div w:id="1667513539">
      <w:bodyDiv w:val="1"/>
      <w:marLeft w:val="0"/>
      <w:marRight w:val="0"/>
      <w:marTop w:val="0"/>
      <w:marBottom w:val="0"/>
      <w:divBdr>
        <w:top w:val="none" w:sz="0" w:space="0" w:color="auto"/>
        <w:left w:val="none" w:sz="0" w:space="0" w:color="auto"/>
        <w:bottom w:val="none" w:sz="0" w:space="0" w:color="auto"/>
        <w:right w:val="none" w:sz="0" w:space="0" w:color="auto"/>
      </w:divBdr>
    </w:div>
    <w:div w:id="1672443703">
      <w:bodyDiv w:val="1"/>
      <w:marLeft w:val="0"/>
      <w:marRight w:val="0"/>
      <w:marTop w:val="0"/>
      <w:marBottom w:val="0"/>
      <w:divBdr>
        <w:top w:val="none" w:sz="0" w:space="0" w:color="auto"/>
        <w:left w:val="none" w:sz="0" w:space="0" w:color="auto"/>
        <w:bottom w:val="none" w:sz="0" w:space="0" w:color="auto"/>
        <w:right w:val="none" w:sz="0" w:space="0" w:color="auto"/>
      </w:divBdr>
    </w:div>
    <w:div w:id="1680279551">
      <w:bodyDiv w:val="1"/>
      <w:marLeft w:val="0"/>
      <w:marRight w:val="0"/>
      <w:marTop w:val="0"/>
      <w:marBottom w:val="0"/>
      <w:divBdr>
        <w:top w:val="none" w:sz="0" w:space="0" w:color="auto"/>
        <w:left w:val="none" w:sz="0" w:space="0" w:color="auto"/>
        <w:bottom w:val="none" w:sz="0" w:space="0" w:color="auto"/>
        <w:right w:val="none" w:sz="0" w:space="0" w:color="auto"/>
      </w:divBdr>
    </w:div>
    <w:div w:id="1684554089">
      <w:bodyDiv w:val="1"/>
      <w:marLeft w:val="0"/>
      <w:marRight w:val="0"/>
      <w:marTop w:val="0"/>
      <w:marBottom w:val="0"/>
      <w:divBdr>
        <w:top w:val="none" w:sz="0" w:space="0" w:color="auto"/>
        <w:left w:val="none" w:sz="0" w:space="0" w:color="auto"/>
        <w:bottom w:val="none" w:sz="0" w:space="0" w:color="auto"/>
        <w:right w:val="none" w:sz="0" w:space="0" w:color="auto"/>
      </w:divBdr>
    </w:div>
    <w:div w:id="1684629195">
      <w:bodyDiv w:val="1"/>
      <w:marLeft w:val="0"/>
      <w:marRight w:val="0"/>
      <w:marTop w:val="0"/>
      <w:marBottom w:val="0"/>
      <w:divBdr>
        <w:top w:val="none" w:sz="0" w:space="0" w:color="auto"/>
        <w:left w:val="none" w:sz="0" w:space="0" w:color="auto"/>
        <w:bottom w:val="none" w:sz="0" w:space="0" w:color="auto"/>
        <w:right w:val="none" w:sz="0" w:space="0" w:color="auto"/>
      </w:divBdr>
    </w:div>
    <w:div w:id="1688361126">
      <w:bodyDiv w:val="1"/>
      <w:marLeft w:val="0"/>
      <w:marRight w:val="0"/>
      <w:marTop w:val="0"/>
      <w:marBottom w:val="0"/>
      <w:divBdr>
        <w:top w:val="none" w:sz="0" w:space="0" w:color="auto"/>
        <w:left w:val="none" w:sz="0" w:space="0" w:color="auto"/>
        <w:bottom w:val="none" w:sz="0" w:space="0" w:color="auto"/>
        <w:right w:val="none" w:sz="0" w:space="0" w:color="auto"/>
      </w:divBdr>
    </w:div>
    <w:div w:id="1698891627">
      <w:bodyDiv w:val="1"/>
      <w:marLeft w:val="0"/>
      <w:marRight w:val="0"/>
      <w:marTop w:val="0"/>
      <w:marBottom w:val="0"/>
      <w:divBdr>
        <w:top w:val="none" w:sz="0" w:space="0" w:color="auto"/>
        <w:left w:val="none" w:sz="0" w:space="0" w:color="auto"/>
        <w:bottom w:val="none" w:sz="0" w:space="0" w:color="auto"/>
        <w:right w:val="none" w:sz="0" w:space="0" w:color="auto"/>
      </w:divBdr>
    </w:div>
    <w:div w:id="1712074683">
      <w:bodyDiv w:val="1"/>
      <w:marLeft w:val="0"/>
      <w:marRight w:val="0"/>
      <w:marTop w:val="0"/>
      <w:marBottom w:val="0"/>
      <w:divBdr>
        <w:top w:val="none" w:sz="0" w:space="0" w:color="auto"/>
        <w:left w:val="none" w:sz="0" w:space="0" w:color="auto"/>
        <w:bottom w:val="none" w:sz="0" w:space="0" w:color="auto"/>
        <w:right w:val="none" w:sz="0" w:space="0" w:color="auto"/>
      </w:divBdr>
    </w:div>
    <w:div w:id="1712918494">
      <w:bodyDiv w:val="1"/>
      <w:marLeft w:val="0"/>
      <w:marRight w:val="0"/>
      <w:marTop w:val="0"/>
      <w:marBottom w:val="0"/>
      <w:divBdr>
        <w:top w:val="none" w:sz="0" w:space="0" w:color="auto"/>
        <w:left w:val="none" w:sz="0" w:space="0" w:color="auto"/>
        <w:bottom w:val="none" w:sz="0" w:space="0" w:color="auto"/>
        <w:right w:val="none" w:sz="0" w:space="0" w:color="auto"/>
      </w:divBdr>
    </w:div>
    <w:div w:id="1715958387">
      <w:bodyDiv w:val="1"/>
      <w:marLeft w:val="0"/>
      <w:marRight w:val="0"/>
      <w:marTop w:val="0"/>
      <w:marBottom w:val="0"/>
      <w:divBdr>
        <w:top w:val="none" w:sz="0" w:space="0" w:color="auto"/>
        <w:left w:val="none" w:sz="0" w:space="0" w:color="auto"/>
        <w:bottom w:val="none" w:sz="0" w:space="0" w:color="auto"/>
        <w:right w:val="none" w:sz="0" w:space="0" w:color="auto"/>
      </w:divBdr>
    </w:div>
    <w:div w:id="1722633168">
      <w:bodyDiv w:val="1"/>
      <w:marLeft w:val="0"/>
      <w:marRight w:val="0"/>
      <w:marTop w:val="0"/>
      <w:marBottom w:val="0"/>
      <w:divBdr>
        <w:top w:val="none" w:sz="0" w:space="0" w:color="auto"/>
        <w:left w:val="none" w:sz="0" w:space="0" w:color="auto"/>
        <w:bottom w:val="none" w:sz="0" w:space="0" w:color="auto"/>
        <w:right w:val="none" w:sz="0" w:space="0" w:color="auto"/>
      </w:divBdr>
    </w:div>
    <w:div w:id="1726177022">
      <w:bodyDiv w:val="1"/>
      <w:marLeft w:val="0"/>
      <w:marRight w:val="0"/>
      <w:marTop w:val="0"/>
      <w:marBottom w:val="0"/>
      <w:divBdr>
        <w:top w:val="none" w:sz="0" w:space="0" w:color="auto"/>
        <w:left w:val="none" w:sz="0" w:space="0" w:color="auto"/>
        <w:bottom w:val="none" w:sz="0" w:space="0" w:color="auto"/>
        <w:right w:val="none" w:sz="0" w:space="0" w:color="auto"/>
      </w:divBdr>
    </w:div>
    <w:div w:id="1729038418">
      <w:bodyDiv w:val="1"/>
      <w:marLeft w:val="0"/>
      <w:marRight w:val="0"/>
      <w:marTop w:val="0"/>
      <w:marBottom w:val="0"/>
      <w:divBdr>
        <w:top w:val="none" w:sz="0" w:space="0" w:color="auto"/>
        <w:left w:val="none" w:sz="0" w:space="0" w:color="auto"/>
        <w:bottom w:val="none" w:sz="0" w:space="0" w:color="auto"/>
        <w:right w:val="none" w:sz="0" w:space="0" w:color="auto"/>
      </w:divBdr>
    </w:div>
    <w:div w:id="1729693781">
      <w:bodyDiv w:val="1"/>
      <w:marLeft w:val="0"/>
      <w:marRight w:val="0"/>
      <w:marTop w:val="0"/>
      <w:marBottom w:val="0"/>
      <w:divBdr>
        <w:top w:val="none" w:sz="0" w:space="0" w:color="auto"/>
        <w:left w:val="none" w:sz="0" w:space="0" w:color="auto"/>
        <w:bottom w:val="none" w:sz="0" w:space="0" w:color="auto"/>
        <w:right w:val="none" w:sz="0" w:space="0" w:color="auto"/>
      </w:divBdr>
    </w:div>
    <w:div w:id="1740131727">
      <w:bodyDiv w:val="1"/>
      <w:marLeft w:val="0"/>
      <w:marRight w:val="0"/>
      <w:marTop w:val="0"/>
      <w:marBottom w:val="0"/>
      <w:divBdr>
        <w:top w:val="none" w:sz="0" w:space="0" w:color="auto"/>
        <w:left w:val="none" w:sz="0" w:space="0" w:color="auto"/>
        <w:bottom w:val="none" w:sz="0" w:space="0" w:color="auto"/>
        <w:right w:val="none" w:sz="0" w:space="0" w:color="auto"/>
      </w:divBdr>
    </w:div>
    <w:div w:id="1744067380">
      <w:bodyDiv w:val="1"/>
      <w:marLeft w:val="0"/>
      <w:marRight w:val="0"/>
      <w:marTop w:val="0"/>
      <w:marBottom w:val="0"/>
      <w:divBdr>
        <w:top w:val="none" w:sz="0" w:space="0" w:color="auto"/>
        <w:left w:val="none" w:sz="0" w:space="0" w:color="auto"/>
        <w:bottom w:val="none" w:sz="0" w:space="0" w:color="auto"/>
        <w:right w:val="none" w:sz="0" w:space="0" w:color="auto"/>
      </w:divBdr>
    </w:div>
    <w:div w:id="1756319602">
      <w:bodyDiv w:val="1"/>
      <w:marLeft w:val="0"/>
      <w:marRight w:val="0"/>
      <w:marTop w:val="0"/>
      <w:marBottom w:val="0"/>
      <w:divBdr>
        <w:top w:val="none" w:sz="0" w:space="0" w:color="auto"/>
        <w:left w:val="none" w:sz="0" w:space="0" w:color="auto"/>
        <w:bottom w:val="none" w:sz="0" w:space="0" w:color="auto"/>
        <w:right w:val="none" w:sz="0" w:space="0" w:color="auto"/>
      </w:divBdr>
    </w:div>
    <w:div w:id="1762949760">
      <w:bodyDiv w:val="1"/>
      <w:marLeft w:val="0"/>
      <w:marRight w:val="0"/>
      <w:marTop w:val="0"/>
      <w:marBottom w:val="0"/>
      <w:divBdr>
        <w:top w:val="none" w:sz="0" w:space="0" w:color="auto"/>
        <w:left w:val="none" w:sz="0" w:space="0" w:color="auto"/>
        <w:bottom w:val="none" w:sz="0" w:space="0" w:color="auto"/>
        <w:right w:val="none" w:sz="0" w:space="0" w:color="auto"/>
      </w:divBdr>
    </w:div>
    <w:div w:id="1765224950">
      <w:bodyDiv w:val="1"/>
      <w:marLeft w:val="0"/>
      <w:marRight w:val="0"/>
      <w:marTop w:val="0"/>
      <w:marBottom w:val="0"/>
      <w:divBdr>
        <w:top w:val="none" w:sz="0" w:space="0" w:color="auto"/>
        <w:left w:val="none" w:sz="0" w:space="0" w:color="auto"/>
        <w:bottom w:val="none" w:sz="0" w:space="0" w:color="auto"/>
        <w:right w:val="none" w:sz="0" w:space="0" w:color="auto"/>
      </w:divBdr>
    </w:div>
    <w:div w:id="1767068776">
      <w:bodyDiv w:val="1"/>
      <w:marLeft w:val="0"/>
      <w:marRight w:val="0"/>
      <w:marTop w:val="0"/>
      <w:marBottom w:val="0"/>
      <w:divBdr>
        <w:top w:val="none" w:sz="0" w:space="0" w:color="auto"/>
        <w:left w:val="none" w:sz="0" w:space="0" w:color="auto"/>
        <w:bottom w:val="none" w:sz="0" w:space="0" w:color="auto"/>
        <w:right w:val="none" w:sz="0" w:space="0" w:color="auto"/>
      </w:divBdr>
    </w:div>
    <w:div w:id="1768575451">
      <w:bodyDiv w:val="1"/>
      <w:marLeft w:val="0"/>
      <w:marRight w:val="0"/>
      <w:marTop w:val="0"/>
      <w:marBottom w:val="0"/>
      <w:divBdr>
        <w:top w:val="none" w:sz="0" w:space="0" w:color="auto"/>
        <w:left w:val="none" w:sz="0" w:space="0" w:color="auto"/>
        <w:bottom w:val="none" w:sz="0" w:space="0" w:color="auto"/>
        <w:right w:val="none" w:sz="0" w:space="0" w:color="auto"/>
      </w:divBdr>
    </w:div>
    <w:div w:id="1773940309">
      <w:bodyDiv w:val="1"/>
      <w:marLeft w:val="0"/>
      <w:marRight w:val="0"/>
      <w:marTop w:val="0"/>
      <w:marBottom w:val="0"/>
      <w:divBdr>
        <w:top w:val="none" w:sz="0" w:space="0" w:color="auto"/>
        <w:left w:val="none" w:sz="0" w:space="0" w:color="auto"/>
        <w:bottom w:val="none" w:sz="0" w:space="0" w:color="auto"/>
        <w:right w:val="none" w:sz="0" w:space="0" w:color="auto"/>
      </w:divBdr>
    </w:div>
    <w:div w:id="1775444469">
      <w:bodyDiv w:val="1"/>
      <w:marLeft w:val="0"/>
      <w:marRight w:val="0"/>
      <w:marTop w:val="0"/>
      <w:marBottom w:val="0"/>
      <w:divBdr>
        <w:top w:val="none" w:sz="0" w:space="0" w:color="auto"/>
        <w:left w:val="none" w:sz="0" w:space="0" w:color="auto"/>
        <w:bottom w:val="none" w:sz="0" w:space="0" w:color="auto"/>
        <w:right w:val="none" w:sz="0" w:space="0" w:color="auto"/>
      </w:divBdr>
    </w:div>
    <w:div w:id="1778286089">
      <w:bodyDiv w:val="1"/>
      <w:marLeft w:val="0"/>
      <w:marRight w:val="0"/>
      <w:marTop w:val="0"/>
      <w:marBottom w:val="0"/>
      <w:divBdr>
        <w:top w:val="none" w:sz="0" w:space="0" w:color="auto"/>
        <w:left w:val="none" w:sz="0" w:space="0" w:color="auto"/>
        <w:bottom w:val="none" w:sz="0" w:space="0" w:color="auto"/>
        <w:right w:val="none" w:sz="0" w:space="0" w:color="auto"/>
      </w:divBdr>
    </w:div>
    <w:div w:id="1782334552">
      <w:bodyDiv w:val="1"/>
      <w:marLeft w:val="0"/>
      <w:marRight w:val="0"/>
      <w:marTop w:val="0"/>
      <w:marBottom w:val="0"/>
      <w:divBdr>
        <w:top w:val="none" w:sz="0" w:space="0" w:color="auto"/>
        <w:left w:val="none" w:sz="0" w:space="0" w:color="auto"/>
        <w:bottom w:val="none" w:sz="0" w:space="0" w:color="auto"/>
        <w:right w:val="none" w:sz="0" w:space="0" w:color="auto"/>
      </w:divBdr>
    </w:div>
    <w:div w:id="1785614651">
      <w:bodyDiv w:val="1"/>
      <w:marLeft w:val="0"/>
      <w:marRight w:val="0"/>
      <w:marTop w:val="0"/>
      <w:marBottom w:val="0"/>
      <w:divBdr>
        <w:top w:val="none" w:sz="0" w:space="0" w:color="auto"/>
        <w:left w:val="none" w:sz="0" w:space="0" w:color="auto"/>
        <w:bottom w:val="none" w:sz="0" w:space="0" w:color="auto"/>
        <w:right w:val="none" w:sz="0" w:space="0" w:color="auto"/>
      </w:divBdr>
    </w:div>
    <w:div w:id="1785689876">
      <w:bodyDiv w:val="1"/>
      <w:marLeft w:val="0"/>
      <w:marRight w:val="0"/>
      <w:marTop w:val="0"/>
      <w:marBottom w:val="0"/>
      <w:divBdr>
        <w:top w:val="none" w:sz="0" w:space="0" w:color="auto"/>
        <w:left w:val="none" w:sz="0" w:space="0" w:color="auto"/>
        <w:bottom w:val="none" w:sz="0" w:space="0" w:color="auto"/>
        <w:right w:val="none" w:sz="0" w:space="0" w:color="auto"/>
      </w:divBdr>
    </w:div>
    <w:div w:id="1787769888">
      <w:bodyDiv w:val="1"/>
      <w:marLeft w:val="0"/>
      <w:marRight w:val="0"/>
      <w:marTop w:val="0"/>
      <w:marBottom w:val="0"/>
      <w:divBdr>
        <w:top w:val="none" w:sz="0" w:space="0" w:color="auto"/>
        <w:left w:val="none" w:sz="0" w:space="0" w:color="auto"/>
        <w:bottom w:val="none" w:sz="0" w:space="0" w:color="auto"/>
        <w:right w:val="none" w:sz="0" w:space="0" w:color="auto"/>
      </w:divBdr>
    </w:div>
    <w:div w:id="1790002222">
      <w:bodyDiv w:val="1"/>
      <w:marLeft w:val="0"/>
      <w:marRight w:val="0"/>
      <w:marTop w:val="0"/>
      <w:marBottom w:val="0"/>
      <w:divBdr>
        <w:top w:val="none" w:sz="0" w:space="0" w:color="auto"/>
        <w:left w:val="none" w:sz="0" w:space="0" w:color="auto"/>
        <w:bottom w:val="none" w:sz="0" w:space="0" w:color="auto"/>
        <w:right w:val="none" w:sz="0" w:space="0" w:color="auto"/>
      </w:divBdr>
    </w:div>
    <w:div w:id="1792166737">
      <w:bodyDiv w:val="1"/>
      <w:marLeft w:val="0"/>
      <w:marRight w:val="0"/>
      <w:marTop w:val="0"/>
      <w:marBottom w:val="0"/>
      <w:divBdr>
        <w:top w:val="none" w:sz="0" w:space="0" w:color="auto"/>
        <w:left w:val="none" w:sz="0" w:space="0" w:color="auto"/>
        <w:bottom w:val="none" w:sz="0" w:space="0" w:color="auto"/>
        <w:right w:val="none" w:sz="0" w:space="0" w:color="auto"/>
      </w:divBdr>
    </w:div>
    <w:div w:id="1801070106">
      <w:bodyDiv w:val="1"/>
      <w:marLeft w:val="0"/>
      <w:marRight w:val="0"/>
      <w:marTop w:val="0"/>
      <w:marBottom w:val="0"/>
      <w:divBdr>
        <w:top w:val="none" w:sz="0" w:space="0" w:color="auto"/>
        <w:left w:val="none" w:sz="0" w:space="0" w:color="auto"/>
        <w:bottom w:val="none" w:sz="0" w:space="0" w:color="auto"/>
        <w:right w:val="none" w:sz="0" w:space="0" w:color="auto"/>
      </w:divBdr>
    </w:div>
    <w:div w:id="1810393842">
      <w:bodyDiv w:val="1"/>
      <w:marLeft w:val="0"/>
      <w:marRight w:val="0"/>
      <w:marTop w:val="0"/>
      <w:marBottom w:val="0"/>
      <w:divBdr>
        <w:top w:val="none" w:sz="0" w:space="0" w:color="auto"/>
        <w:left w:val="none" w:sz="0" w:space="0" w:color="auto"/>
        <w:bottom w:val="none" w:sz="0" w:space="0" w:color="auto"/>
        <w:right w:val="none" w:sz="0" w:space="0" w:color="auto"/>
      </w:divBdr>
    </w:div>
    <w:div w:id="1816024370">
      <w:bodyDiv w:val="1"/>
      <w:marLeft w:val="0"/>
      <w:marRight w:val="0"/>
      <w:marTop w:val="0"/>
      <w:marBottom w:val="0"/>
      <w:divBdr>
        <w:top w:val="none" w:sz="0" w:space="0" w:color="auto"/>
        <w:left w:val="none" w:sz="0" w:space="0" w:color="auto"/>
        <w:bottom w:val="none" w:sz="0" w:space="0" w:color="auto"/>
        <w:right w:val="none" w:sz="0" w:space="0" w:color="auto"/>
      </w:divBdr>
    </w:div>
    <w:div w:id="1820491449">
      <w:bodyDiv w:val="1"/>
      <w:marLeft w:val="0"/>
      <w:marRight w:val="0"/>
      <w:marTop w:val="0"/>
      <w:marBottom w:val="0"/>
      <w:divBdr>
        <w:top w:val="none" w:sz="0" w:space="0" w:color="auto"/>
        <w:left w:val="none" w:sz="0" w:space="0" w:color="auto"/>
        <w:bottom w:val="none" w:sz="0" w:space="0" w:color="auto"/>
        <w:right w:val="none" w:sz="0" w:space="0" w:color="auto"/>
      </w:divBdr>
    </w:div>
    <w:div w:id="1821579297">
      <w:bodyDiv w:val="1"/>
      <w:marLeft w:val="0"/>
      <w:marRight w:val="0"/>
      <w:marTop w:val="0"/>
      <w:marBottom w:val="0"/>
      <w:divBdr>
        <w:top w:val="none" w:sz="0" w:space="0" w:color="auto"/>
        <w:left w:val="none" w:sz="0" w:space="0" w:color="auto"/>
        <w:bottom w:val="none" w:sz="0" w:space="0" w:color="auto"/>
        <w:right w:val="none" w:sz="0" w:space="0" w:color="auto"/>
      </w:divBdr>
    </w:div>
    <w:div w:id="1823543671">
      <w:bodyDiv w:val="1"/>
      <w:marLeft w:val="0"/>
      <w:marRight w:val="0"/>
      <w:marTop w:val="0"/>
      <w:marBottom w:val="0"/>
      <w:divBdr>
        <w:top w:val="none" w:sz="0" w:space="0" w:color="auto"/>
        <w:left w:val="none" w:sz="0" w:space="0" w:color="auto"/>
        <w:bottom w:val="none" w:sz="0" w:space="0" w:color="auto"/>
        <w:right w:val="none" w:sz="0" w:space="0" w:color="auto"/>
      </w:divBdr>
    </w:div>
    <w:div w:id="1828158933">
      <w:bodyDiv w:val="1"/>
      <w:marLeft w:val="0"/>
      <w:marRight w:val="0"/>
      <w:marTop w:val="0"/>
      <w:marBottom w:val="0"/>
      <w:divBdr>
        <w:top w:val="none" w:sz="0" w:space="0" w:color="auto"/>
        <w:left w:val="none" w:sz="0" w:space="0" w:color="auto"/>
        <w:bottom w:val="none" w:sz="0" w:space="0" w:color="auto"/>
        <w:right w:val="none" w:sz="0" w:space="0" w:color="auto"/>
      </w:divBdr>
    </w:div>
    <w:div w:id="1830560184">
      <w:bodyDiv w:val="1"/>
      <w:marLeft w:val="0"/>
      <w:marRight w:val="0"/>
      <w:marTop w:val="0"/>
      <w:marBottom w:val="0"/>
      <w:divBdr>
        <w:top w:val="none" w:sz="0" w:space="0" w:color="auto"/>
        <w:left w:val="none" w:sz="0" w:space="0" w:color="auto"/>
        <w:bottom w:val="none" w:sz="0" w:space="0" w:color="auto"/>
        <w:right w:val="none" w:sz="0" w:space="0" w:color="auto"/>
      </w:divBdr>
    </w:div>
    <w:div w:id="1830904156">
      <w:bodyDiv w:val="1"/>
      <w:marLeft w:val="0"/>
      <w:marRight w:val="0"/>
      <w:marTop w:val="0"/>
      <w:marBottom w:val="0"/>
      <w:divBdr>
        <w:top w:val="none" w:sz="0" w:space="0" w:color="auto"/>
        <w:left w:val="none" w:sz="0" w:space="0" w:color="auto"/>
        <w:bottom w:val="none" w:sz="0" w:space="0" w:color="auto"/>
        <w:right w:val="none" w:sz="0" w:space="0" w:color="auto"/>
      </w:divBdr>
    </w:div>
    <w:div w:id="1831477639">
      <w:bodyDiv w:val="1"/>
      <w:marLeft w:val="0"/>
      <w:marRight w:val="0"/>
      <w:marTop w:val="0"/>
      <w:marBottom w:val="0"/>
      <w:divBdr>
        <w:top w:val="none" w:sz="0" w:space="0" w:color="auto"/>
        <w:left w:val="none" w:sz="0" w:space="0" w:color="auto"/>
        <w:bottom w:val="none" w:sz="0" w:space="0" w:color="auto"/>
        <w:right w:val="none" w:sz="0" w:space="0" w:color="auto"/>
      </w:divBdr>
    </w:div>
    <w:div w:id="1847986207">
      <w:bodyDiv w:val="1"/>
      <w:marLeft w:val="0"/>
      <w:marRight w:val="0"/>
      <w:marTop w:val="0"/>
      <w:marBottom w:val="0"/>
      <w:divBdr>
        <w:top w:val="none" w:sz="0" w:space="0" w:color="auto"/>
        <w:left w:val="none" w:sz="0" w:space="0" w:color="auto"/>
        <w:bottom w:val="none" w:sz="0" w:space="0" w:color="auto"/>
        <w:right w:val="none" w:sz="0" w:space="0" w:color="auto"/>
      </w:divBdr>
    </w:div>
    <w:div w:id="1861359320">
      <w:bodyDiv w:val="1"/>
      <w:marLeft w:val="0"/>
      <w:marRight w:val="0"/>
      <w:marTop w:val="0"/>
      <w:marBottom w:val="0"/>
      <w:divBdr>
        <w:top w:val="none" w:sz="0" w:space="0" w:color="auto"/>
        <w:left w:val="none" w:sz="0" w:space="0" w:color="auto"/>
        <w:bottom w:val="none" w:sz="0" w:space="0" w:color="auto"/>
        <w:right w:val="none" w:sz="0" w:space="0" w:color="auto"/>
      </w:divBdr>
    </w:div>
    <w:div w:id="1865439648">
      <w:bodyDiv w:val="1"/>
      <w:marLeft w:val="0"/>
      <w:marRight w:val="0"/>
      <w:marTop w:val="0"/>
      <w:marBottom w:val="0"/>
      <w:divBdr>
        <w:top w:val="none" w:sz="0" w:space="0" w:color="auto"/>
        <w:left w:val="none" w:sz="0" w:space="0" w:color="auto"/>
        <w:bottom w:val="none" w:sz="0" w:space="0" w:color="auto"/>
        <w:right w:val="none" w:sz="0" w:space="0" w:color="auto"/>
      </w:divBdr>
      <w:divsChild>
        <w:div w:id="378551930">
          <w:marLeft w:val="0"/>
          <w:marRight w:val="0"/>
          <w:marTop w:val="0"/>
          <w:marBottom w:val="0"/>
          <w:divBdr>
            <w:top w:val="none" w:sz="0" w:space="0" w:color="auto"/>
            <w:left w:val="none" w:sz="0" w:space="0" w:color="auto"/>
            <w:bottom w:val="none" w:sz="0" w:space="0" w:color="auto"/>
            <w:right w:val="none" w:sz="0" w:space="0" w:color="auto"/>
          </w:divBdr>
          <w:divsChild>
            <w:div w:id="1480463315">
              <w:marLeft w:val="0"/>
              <w:marRight w:val="0"/>
              <w:marTop w:val="0"/>
              <w:marBottom w:val="0"/>
              <w:divBdr>
                <w:top w:val="none" w:sz="0" w:space="0" w:color="auto"/>
                <w:left w:val="none" w:sz="0" w:space="0" w:color="auto"/>
                <w:bottom w:val="none" w:sz="0" w:space="0" w:color="auto"/>
                <w:right w:val="none" w:sz="0" w:space="0" w:color="auto"/>
              </w:divBdr>
              <w:divsChild>
                <w:div w:id="158324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2272">
      <w:bodyDiv w:val="1"/>
      <w:marLeft w:val="0"/>
      <w:marRight w:val="0"/>
      <w:marTop w:val="0"/>
      <w:marBottom w:val="0"/>
      <w:divBdr>
        <w:top w:val="none" w:sz="0" w:space="0" w:color="auto"/>
        <w:left w:val="none" w:sz="0" w:space="0" w:color="auto"/>
        <w:bottom w:val="none" w:sz="0" w:space="0" w:color="auto"/>
        <w:right w:val="none" w:sz="0" w:space="0" w:color="auto"/>
      </w:divBdr>
    </w:div>
    <w:div w:id="1868980327">
      <w:bodyDiv w:val="1"/>
      <w:marLeft w:val="0"/>
      <w:marRight w:val="0"/>
      <w:marTop w:val="0"/>
      <w:marBottom w:val="0"/>
      <w:divBdr>
        <w:top w:val="none" w:sz="0" w:space="0" w:color="auto"/>
        <w:left w:val="none" w:sz="0" w:space="0" w:color="auto"/>
        <w:bottom w:val="none" w:sz="0" w:space="0" w:color="auto"/>
        <w:right w:val="none" w:sz="0" w:space="0" w:color="auto"/>
      </w:divBdr>
    </w:div>
    <w:div w:id="1872651011">
      <w:bodyDiv w:val="1"/>
      <w:marLeft w:val="0"/>
      <w:marRight w:val="0"/>
      <w:marTop w:val="0"/>
      <w:marBottom w:val="0"/>
      <w:divBdr>
        <w:top w:val="none" w:sz="0" w:space="0" w:color="auto"/>
        <w:left w:val="none" w:sz="0" w:space="0" w:color="auto"/>
        <w:bottom w:val="none" w:sz="0" w:space="0" w:color="auto"/>
        <w:right w:val="none" w:sz="0" w:space="0" w:color="auto"/>
      </w:divBdr>
    </w:div>
    <w:div w:id="1876577619">
      <w:bodyDiv w:val="1"/>
      <w:marLeft w:val="0"/>
      <w:marRight w:val="0"/>
      <w:marTop w:val="0"/>
      <w:marBottom w:val="0"/>
      <w:divBdr>
        <w:top w:val="none" w:sz="0" w:space="0" w:color="auto"/>
        <w:left w:val="none" w:sz="0" w:space="0" w:color="auto"/>
        <w:bottom w:val="none" w:sz="0" w:space="0" w:color="auto"/>
        <w:right w:val="none" w:sz="0" w:space="0" w:color="auto"/>
      </w:divBdr>
    </w:div>
    <w:div w:id="1877428414">
      <w:bodyDiv w:val="1"/>
      <w:marLeft w:val="0"/>
      <w:marRight w:val="0"/>
      <w:marTop w:val="0"/>
      <w:marBottom w:val="0"/>
      <w:divBdr>
        <w:top w:val="none" w:sz="0" w:space="0" w:color="auto"/>
        <w:left w:val="none" w:sz="0" w:space="0" w:color="auto"/>
        <w:bottom w:val="none" w:sz="0" w:space="0" w:color="auto"/>
        <w:right w:val="none" w:sz="0" w:space="0" w:color="auto"/>
      </w:divBdr>
    </w:div>
    <w:div w:id="1879586675">
      <w:bodyDiv w:val="1"/>
      <w:marLeft w:val="0"/>
      <w:marRight w:val="0"/>
      <w:marTop w:val="0"/>
      <w:marBottom w:val="0"/>
      <w:divBdr>
        <w:top w:val="none" w:sz="0" w:space="0" w:color="auto"/>
        <w:left w:val="none" w:sz="0" w:space="0" w:color="auto"/>
        <w:bottom w:val="none" w:sz="0" w:space="0" w:color="auto"/>
        <w:right w:val="none" w:sz="0" w:space="0" w:color="auto"/>
      </w:divBdr>
      <w:divsChild>
        <w:div w:id="1345858429">
          <w:marLeft w:val="0"/>
          <w:marRight w:val="0"/>
          <w:marTop w:val="0"/>
          <w:marBottom w:val="0"/>
          <w:divBdr>
            <w:top w:val="none" w:sz="0" w:space="0" w:color="auto"/>
            <w:left w:val="none" w:sz="0" w:space="0" w:color="auto"/>
            <w:bottom w:val="none" w:sz="0" w:space="0" w:color="auto"/>
            <w:right w:val="none" w:sz="0" w:space="0" w:color="auto"/>
          </w:divBdr>
          <w:divsChild>
            <w:div w:id="2096396055">
              <w:marLeft w:val="0"/>
              <w:marRight w:val="0"/>
              <w:marTop w:val="0"/>
              <w:marBottom w:val="0"/>
              <w:divBdr>
                <w:top w:val="none" w:sz="0" w:space="0" w:color="auto"/>
                <w:left w:val="none" w:sz="0" w:space="0" w:color="auto"/>
                <w:bottom w:val="none" w:sz="0" w:space="0" w:color="auto"/>
                <w:right w:val="none" w:sz="0" w:space="0" w:color="auto"/>
              </w:divBdr>
              <w:divsChild>
                <w:div w:id="89628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89981">
      <w:bodyDiv w:val="1"/>
      <w:marLeft w:val="0"/>
      <w:marRight w:val="0"/>
      <w:marTop w:val="0"/>
      <w:marBottom w:val="0"/>
      <w:divBdr>
        <w:top w:val="none" w:sz="0" w:space="0" w:color="auto"/>
        <w:left w:val="none" w:sz="0" w:space="0" w:color="auto"/>
        <w:bottom w:val="none" w:sz="0" w:space="0" w:color="auto"/>
        <w:right w:val="none" w:sz="0" w:space="0" w:color="auto"/>
      </w:divBdr>
    </w:div>
    <w:div w:id="1917863550">
      <w:bodyDiv w:val="1"/>
      <w:marLeft w:val="0"/>
      <w:marRight w:val="0"/>
      <w:marTop w:val="0"/>
      <w:marBottom w:val="0"/>
      <w:divBdr>
        <w:top w:val="none" w:sz="0" w:space="0" w:color="auto"/>
        <w:left w:val="none" w:sz="0" w:space="0" w:color="auto"/>
        <w:bottom w:val="none" w:sz="0" w:space="0" w:color="auto"/>
        <w:right w:val="none" w:sz="0" w:space="0" w:color="auto"/>
      </w:divBdr>
    </w:div>
    <w:div w:id="1922254706">
      <w:bodyDiv w:val="1"/>
      <w:marLeft w:val="0"/>
      <w:marRight w:val="0"/>
      <w:marTop w:val="0"/>
      <w:marBottom w:val="0"/>
      <w:divBdr>
        <w:top w:val="none" w:sz="0" w:space="0" w:color="auto"/>
        <w:left w:val="none" w:sz="0" w:space="0" w:color="auto"/>
        <w:bottom w:val="none" w:sz="0" w:space="0" w:color="auto"/>
        <w:right w:val="none" w:sz="0" w:space="0" w:color="auto"/>
      </w:divBdr>
    </w:div>
    <w:div w:id="1936669288">
      <w:bodyDiv w:val="1"/>
      <w:marLeft w:val="0"/>
      <w:marRight w:val="0"/>
      <w:marTop w:val="0"/>
      <w:marBottom w:val="0"/>
      <w:divBdr>
        <w:top w:val="none" w:sz="0" w:space="0" w:color="auto"/>
        <w:left w:val="none" w:sz="0" w:space="0" w:color="auto"/>
        <w:bottom w:val="none" w:sz="0" w:space="0" w:color="auto"/>
        <w:right w:val="none" w:sz="0" w:space="0" w:color="auto"/>
      </w:divBdr>
    </w:div>
    <w:div w:id="1937980929">
      <w:bodyDiv w:val="1"/>
      <w:marLeft w:val="0"/>
      <w:marRight w:val="0"/>
      <w:marTop w:val="0"/>
      <w:marBottom w:val="0"/>
      <w:divBdr>
        <w:top w:val="none" w:sz="0" w:space="0" w:color="auto"/>
        <w:left w:val="none" w:sz="0" w:space="0" w:color="auto"/>
        <w:bottom w:val="none" w:sz="0" w:space="0" w:color="auto"/>
        <w:right w:val="none" w:sz="0" w:space="0" w:color="auto"/>
      </w:divBdr>
    </w:div>
    <w:div w:id="1939287958">
      <w:bodyDiv w:val="1"/>
      <w:marLeft w:val="0"/>
      <w:marRight w:val="0"/>
      <w:marTop w:val="0"/>
      <w:marBottom w:val="0"/>
      <w:divBdr>
        <w:top w:val="none" w:sz="0" w:space="0" w:color="auto"/>
        <w:left w:val="none" w:sz="0" w:space="0" w:color="auto"/>
        <w:bottom w:val="none" w:sz="0" w:space="0" w:color="auto"/>
        <w:right w:val="none" w:sz="0" w:space="0" w:color="auto"/>
      </w:divBdr>
    </w:div>
    <w:div w:id="1943301155">
      <w:bodyDiv w:val="1"/>
      <w:marLeft w:val="0"/>
      <w:marRight w:val="0"/>
      <w:marTop w:val="0"/>
      <w:marBottom w:val="0"/>
      <w:divBdr>
        <w:top w:val="none" w:sz="0" w:space="0" w:color="auto"/>
        <w:left w:val="none" w:sz="0" w:space="0" w:color="auto"/>
        <w:bottom w:val="none" w:sz="0" w:space="0" w:color="auto"/>
        <w:right w:val="none" w:sz="0" w:space="0" w:color="auto"/>
      </w:divBdr>
    </w:div>
    <w:div w:id="1944725432">
      <w:bodyDiv w:val="1"/>
      <w:marLeft w:val="0"/>
      <w:marRight w:val="0"/>
      <w:marTop w:val="0"/>
      <w:marBottom w:val="0"/>
      <w:divBdr>
        <w:top w:val="none" w:sz="0" w:space="0" w:color="auto"/>
        <w:left w:val="none" w:sz="0" w:space="0" w:color="auto"/>
        <w:bottom w:val="none" w:sz="0" w:space="0" w:color="auto"/>
        <w:right w:val="none" w:sz="0" w:space="0" w:color="auto"/>
      </w:divBdr>
    </w:div>
    <w:div w:id="1949002164">
      <w:bodyDiv w:val="1"/>
      <w:marLeft w:val="0"/>
      <w:marRight w:val="0"/>
      <w:marTop w:val="0"/>
      <w:marBottom w:val="0"/>
      <w:divBdr>
        <w:top w:val="none" w:sz="0" w:space="0" w:color="auto"/>
        <w:left w:val="none" w:sz="0" w:space="0" w:color="auto"/>
        <w:bottom w:val="none" w:sz="0" w:space="0" w:color="auto"/>
        <w:right w:val="none" w:sz="0" w:space="0" w:color="auto"/>
      </w:divBdr>
    </w:div>
    <w:div w:id="1949508400">
      <w:bodyDiv w:val="1"/>
      <w:marLeft w:val="0"/>
      <w:marRight w:val="0"/>
      <w:marTop w:val="0"/>
      <w:marBottom w:val="0"/>
      <w:divBdr>
        <w:top w:val="none" w:sz="0" w:space="0" w:color="auto"/>
        <w:left w:val="none" w:sz="0" w:space="0" w:color="auto"/>
        <w:bottom w:val="none" w:sz="0" w:space="0" w:color="auto"/>
        <w:right w:val="none" w:sz="0" w:space="0" w:color="auto"/>
      </w:divBdr>
    </w:div>
    <w:div w:id="1952056516">
      <w:bodyDiv w:val="1"/>
      <w:marLeft w:val="0"/>
      <w:marRight w:val="0"/>
      <w:marTop w:val="0"/>
      <w:marBottom w:val="0"/>
      <w:divBdr>
        <w:top w:val="none" w:sz="0" w:space="0" w:color="auto"/>
        <w:left w:val="none" w:sz="0" w:space="0" w:color="auto"/>
        <w:bottom w:val="none" w:sz="0" w:space="0" w:color="auto"/>
        <w:right w:val="none" w:sz="0" w:space="0" w:color="auto"/>
      </w:divBdr>
    </w:div>
    <w:div w:id="1954707777">
      <w:bodyDiv w:val="1"/>
      <w:marLeft w:val="0"/>
      <w:marRight w:val="0"/>
      <w:marTop w:val="0"/>
      <w:marBottom w:val="0"/>
      <w:divBdr>
        <w:top w:val="none" w:sz="0" w:space="0" w:color="auto"/>
        <w:left w:val="none" w:sz="0" w:space="0" w:color="auto"/>
        <w:bottom w:val="none" w:sz="0" w:space="0" w:color="auto"/>
        <w:right w:val="none" w:sz="0" w:space="0" w:color="auto"/>
      </w:divBdr>
    </w:div>
    <w:div w:id="1965187545">
      <w:bodyDiv w:val="1"/>
      <w:marLeft w:val="0"/>
      <w:marRight w:val="0"/>
      <w:marTop w:val="0"/>
      <w:marBottom w:val="0"/>
      <w:divBdr>
        <w:top w:val="none" w:sz="0" w:space="0" w:color="auto"/>
        <w:left w:val="none" w:sz="0" w:space="0" w:color="auto"/>
        <w:bottom w:val="none" w:sz="0" w:space="0" w:color="auto"/>
        <w:right w:val="none" w:sz="0" w:space="0" w:color="auto"/>
      </w:divBdr>
    </w:div>
    <w:div w:id="1970629616">
      <w:bodyDiv w:val="1"/>
      <w:marLeft w:val="0"/>
      <w:marRight w:val="0"/>
      <w:marTop w:val="0"/>
      <w:marBottom w:val="0"/>
      <w:divBdr>
        <w:top w:val="none" w:sz="0" w:space="0" w:color="auto"/>
        <w:left w:val="none" w:sz="0" w:space="0" w:color="auto"/>
        <w:bottom w:val="none" w:sz="0" w:space="0" w:color="auto"/>
        <w:right w:val="none" w:sz="0" w:space="0" w:color="auto"/>
      </w:divBdr>
    </w:div>
    <w:div w:id="1972054300">
      <w:bodyDiv w:val="1"/>
      <w:marLeft w:val="0"/>
      <w:marRight w:val="0"/>
      <w:marTop w:val="0"/>
      <w:marBottom w:val="0"/>
      <w:divBdr>
        <w:top w:val="none" w:sz="0" w:space="0" w:color="auto"/>
        <w:left w:val="none" w:sz="0" w:space="0" w:color="auto"/>
        <w:bottom w:val="none" w:sz="0" w:space="0" w:color="auto"/>
        <w:right w:val="none" w:sz="0" w:space="0" w:color="auto"/>
      </w:divBdr>
      <w:divsChild>
        <w:div w:id="1649746723">
          <w:marLeft w:val="0"/>
          <w:marRight w:val="0"/>
          <w:marTop w:val="0"/>
          <w:marBottom w:val="0"/>
          <w:divBdr>
            <w:top w:val="none" w:sz="0" w:space="0" w:color="auto"/>
            <w:left w:val="none" w:sz="0" w:space="0" w:color="auto"/>
            <w:bottom w:val="none" w:sz="0" w:space="0" w:color="auto"/>
            <w:right w:val="none" w:sz="0" w:space="0" w:color="auto"/>
          </w:divBdr>
          <w:divsChild>
            <w:div w:id="2037347195">
              <w:marLeft w:val="0"/>
              <w:marRight w:val="0"/>
              <w:marTop w:val="0"/>
              <w:marBottom w:val="0"/>
              <w:divBdr>
                <w:top w:val="none" w:sz="0" w:space="0" w:color="auto"/>
                <w:left w:val="none" w:sz="0" w:space="0" w:color="auto"/>
                <w:bottom w:val="none" w:sz="0" w:space="0" w:color="auto"/>
                <w:right w:val="none" w:sz="0" w:space="0" w:color="auto"/>
              </w:divBdr>
              <w:divsChild>
                <w:div w:id="1500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898489">
      <w:bodyDiv w:val="1"/>
      <w:marLeft w:val="0"/>
      <w:marRight w:val="0"/>
      <w:marTop w:val="0"/>
      <w:marBottom w:val="0"/>
      <w:divBdr>
        <w:top w:val="none" w:sz="0" w:space="0" w:color="auto"/>
        <w:left w:val="none" w:sz="0" w:space="0" w:color="auto"/>
        <w:bottom w:val="none" w:sz="0" w:space="0" w:color="auto"/>
        <w:right w:val="none" w:sz="0" w:space="0" w:color="auto"/>
      </w:divBdr>
    </w:div>
    <w:div w:id="1974407040">
      <w:bodyDiv w:val="1"/>
      <w:marLeft w:val="0"/>
      <w:marRight w:val="0"/>
      <w:marTop w:val="0"/>
      <w:marBottom w:val="0"/>
      <w:divBdr>
        <w:top w:val="none" w:sz="0" w:space="0" w:color="auto"/>
        <w:left w:val="none" w:sz="0" w:space="0" w:color="auto"/>
        <w:bottom w:val="none" w:sz="0" w:space="0" w:color="auto"/>
        <w:right w:val="none" w:sz="0" w:space="0" w:color="auto"/>
      </w:divBdr>
    </w:div>
    <w:div w:id="1974745508">
      <w:bodyDiv w:val="1"/>
      <w:marLeft w:val="0"/>
      <w:marRight w:val="0"/>
      <w:marTop w:val="0"/>
      <w:marBottom w:val="0"/>
      <w:divBdr>
        <w:top w:val="none" w:sz="0" w:space="0" w:color="auto"/>
        <w:left w:val="none" w:sz="0" w:space="0" w:color="auto"/>
        <w:bottom w:val="none" w:sz="0" w:space="0" w:color="auto"/>
        <w:right w:val="none" w:sz="0" w:space="0" w:color="auto"/>
      </w:divBdr>
    </w:div>
    <w:div w:id="1976056697">
      <w:bodyDiv w:val="1"/>
      <w:marLeft w:val="0"/>
      <w:marRight w:val="0"/>
      <w:marTop w:val="0"/>
      <w:marBottom w:val="0"/>
      <w:divBdr>
        <w:top w:val="none" w:sz="0" w:space="0" w:color="auto"/>
        <w:left w:val="none" w:sz="0" w:space="0" w:color="auto"/>
        <w:bottom w:val="none" w:sz="0" w:space="0" w:color="auto"/>
        <w:right w:val="none" w:sz="0" w:space="0" w:color="auto"/>
      </w:divBdr>
    </w:div>
    <w:div w:id="1976595518">
      <w:bodyDiv w:val="1"/>
      <w:marLeft w:val="0"/>
      <w:marRight w:val="0"/>
      <w:marTop w:val="0"/>
      <w:marBottom w:val="0"/>
      <w:divBdr>
        <w:top w:val="none" w:sz="0" w:space="0" w:color="auto"/>
        <w:left w:val="none" w:sz="0" w:space="0" w:color="auto"/>
        <w:bottom w:val="none" w:sz="0" w:space="0" w:color="auto"/>
        <w:right w:val="none" w:sz="0" w:space="0" w:color="auto"/>
      </w:divBdr>
    </w:div>
    <w:div w:id="1985620093">
      <w:bodyDiv w:val="1"/>
      <w:marLeft w:val="0"/>
      <w:marRight w:val="0"/>
      <w:marTop w:val="0"/>
      <w:marBottom w:val="0"/>
      <w:divBdr>
        <w:top w:val="none" w:sz="0" w:space="0" w:color="auto"/>
        <w:left w:val="none" w:sz="0" w:space="0" w:color="auto"/>
        <w:bottom w:val="none" w:sz="0" w:space="0" w:color="auto"/>
        <w:right w:val="none" w:sz="0" w:space="0" w:color="auto"/>
      </w:divBdr>
    </w:div>
    <w:div w:id="1990208114">
      <w:bodyDiv w:val="1"/>
      <w:marLeft w:val="0"/>
      <w:marRight w:val="0"/>
      <w:marTop w:val="0"/>
      <w:marBottom w:val="0"/>
      <w:divBdr>
        <w:top w:val="none" w:sz="0" w:space="0" w:color="auto"/>
        <w:left w:val="none" w:sz="0" w:space="0" w:color="auto"/>
        <w:bottom w:val="none" w:sz="0" w:space="0" w:color="auto"/>
        <w:right w:val="none" w:sz="0" w:space="0" w:color="auto"/>
      </w:divBdr>
    </w:div>
    <w:div w:id="1993101318">
      <w:bodyDiv w:val="1"/>
      <w:marLeft w:val="0"/>
      <w:marRight w:val="0"/>
      <w:marTop w:val="0"/>
      <w:marBottom w:val="0"/>
      <w:divBdr>
        <w:top w:val="none" w:sz="0" w:space="0" w:color="auto"/>
        <w:left w:val="none" w:sz="0" w:space="0" w:color="auto"/>
        <w:bottom w:val="none" w:sz="0" w:space="0" w:color="auto"/>
        <w:right w:val="none" w:sz="0" w:space="0" w:color="auto"/>
      </w:divBdr>
    </w:div>
    <w:div w:id="1994989307">
      <w:bodyDiv w:val="1"/>
      <w:marLeft w:val="0"/>
      <w:marRight w:val="0"/>
      <w:marTop w:val="0"/>
      <w:marBottom w:val="0"/>
      <w:divBdr>
        <w:top w:val="none" w:sz="0" w:space="0" w:color="auto"/>
        <w:left w:val="none" w:sz="0" w:space="0" w:color="auto"/>
        <w:bottom w:val="none" w:sz="0" w:space="0" w:color="auto"/>
        <w:right w:val="none" w:sz="0" w:space="0" w:color="auto"/>
      </w:divBdr>
    </w:div>
    <w:div w:id="1999725784">
      <w:bodyDiv w:val="1"/>
      <w:marLeft w:val="0"/>
      <w:marRight w:val="0"/>
      <w:marTop w:val="0"/>
      <w:marBottom w:val="0"/>
      <w:divBdr>
        <w:top w:val="none" w:sz="0" w:space="0" w:color="auto"/>
        <w:left w:val="none" w:sz="0" w:space="0" w:color="auto"/>
        <w:bottom w:val="none" w:sz="0" w:space="0" w:color="auto"/>
        <w:right w:val="none" w:sz="0" w:space="0" w:color="auto"/>
      </w:divBdr>
    </w:div>
    <w:div w:id="2002931054">
      <w:bodyDiv w:val="1"/>
      <w:marLeft w:val="0"/>
      <w:marRight w:val="0"/>
      <w:marTop w:val="0"/>
      <w:marBottom w:val="0"/>
      <w:divBdr>
        <w:top w:val="none" w:sz="0" w:space="0" w:color="auto"/>
        <w:left w:val="none" w:sz="0" w:space="0" w:color="auto"/>
        <w:bottom w:val="none" w:sz="0" w:space="0" w:color="auto"/>
        <w:right w:val="none" w:sz="0" w:space="0" w:color="auto"/>
      </w:divBdr>
    </w:div>
    <w:div w:id="2003198478">
      <w:bodyDiv w:val="1"/>
      <w:marLeft w:val="0"/>
      <w:marRight w:val="0"/>
      <w:marTop w:val="0"/>
      <w:marBottom w:val="0"/>
      <w:divBdr>
        <w:top w:val="none" w:sz="0" w:space="0" w:color="auto"/>
        <w:left w:val="none" w:sz="0" w:space="0" w:color="auto"/>
        <w:bottom w:val="none" w:sz="0" w:space="0" w:color="auto"/>
        <w:right w:val="none" w:sz="0" w:space="0" w:color="auto"/>
      </w:divBdr>
    </w:div>
    <w:div w:id="2007173512">
      <w:bodyDiv w:val="1"/>
      <w:marLeft w:val="0"/>
      <w:marRight w:val="0"/>
      <w:marTop w:val="0"/>
      <w:marBottom w:val="0"/>
      <w:divBdr>
        <w:top w:val="none" w:sz="0" w:space="0" w:color="auto"/>
        <w:left w:val="none" w:sz="0" w:space="0" w:color="auto"/>
        <w:bottom w:val="none" w:sz="0" w:space="0" w:color="auto"/>
        <w:right w:val="none" w:sz="0" w:space="0" w:color="auto"/>
      </w:divBdr>
    </w:div>
    <w:div w:id="2015834858">
      <w:bodyDiv w:val="1"/>
      <w:marLeft w:val="0"/>
      <w:marRight w:val="0"/>
      <w:marTop w:val="0"/>
      <w:marBottom w:val="0"/>
      <w:divBdr>
        <w:top w:val="none" w:sz="0" w:space="0" w:color="auto"/>
        <w:left w:val="none" w:sz="0" w:space="0" w:color="auto"/>
        <w:bottom w:val="none" w:sz="0" w:space="0" w:color="auto"/>
        <w:right w:val="none" w:sz="0" w:space="0" w:color="auto"/>
      </w:divBdr>
    </w:div>
    <w:div w:id="2015912730">
      <w:bodyDiv w:val="1"/>
      <w:marLeft w:val="0"/>
      <w:marRight w:val="0"/>
      <w:marTop w:val="0"/>
      <w:marBottom w:val="0"/>
      <w:divBdr>
        <w:top w:val="none" w:sz="0" w:space="0" w:color="auto"/>
        <w:left w:val="none" w:sz="0" w:space="0" w:color="auto"/>
        <w:bottom w:val="none" w:sz="0" w:space="0" w:color="auto"/>
        <w:right w:val="none" w:sz="0" w:space="0" w:color="auto"/>
      </w:divBdr>
    </w:div>
    <w:div w:id="2017073266">
      <w:bodyDiv w:val="1"/>
      <w:marLeft w:val="0"/>
      <w:marRight w:val="0"/>
      <w:marTop w:val="0"/>
      <w:marBottom w:val="0"/>
      <w:divBdr>
        <w:top w:val="none" w:sz="0" w:space="0" w:color="auto"/>
        <w:left w:val="none" w:sz="0" w:space="0" w:color="auto"/>
        <w:bottom w:val="none" w:sz="0" w:space="0" w:color="auto"/>
        <w:right w:val="none" w:sz="0" w:space="0" w:color="auto"/>
      </w:divBdr>
    </w:div>
    <w:div w:id="2017611088">
      <w:bodyDiv w:val="1"/>
      <w:marLeft w:val="0"/>
      <w:marRight w:val="0"/>
      <w:marTop w:val="0"/>
      <w:marBottom w:val="0"/>
      <w:divBdr>
        <w:top w:val="none" w:sz="0" w:space="0" w:color="auto"/>
        <w:left w:val="none" w:sz="0" w:space="0" w:color="auto"/>
        <w:bottom w:val="none" w:sz="0" w:space="0" w:color="auto"/>
        <w:right w:val="none" w:sz="0" w:space="0" w:color="auto"/>
      </w:divBdr>
    </w:div>
    <w:div w:id="2018926506">
      <w:bodyDiv w:val="1"/>
      <w:marLeft w:val="0"/>
      <w:marRight w:val="0"/>
      <w:marTop w:val="0"/>
      <w:marBottom w:val="0"/>
      <w:divBdr>
        <w:top w:val="none" w:sz="0" w:space="0" w:color="auto"/>
        <w:left w:val="none" w:sz="0" w:space="0" w:color="auto"/>
        <w:bottom w:val="none" w:sz="0" w:space="0" w:color="auto"/>
        <w:right w:val="none" w:sz="0" w:space="0" w:color="auto"/>
      </w:divBdr>
    </w:div>
    <w:div w:id="2019035628">
      <w:bodyDiv w:val="1"/>
      <w:marLeft w:val="0"/>
      <w:marRight w:val="0"/>
      <w:marTop w:val="0"/>
      <w:marBottom w:val="0"/>
      <w:divBdr>
        <w:top w:val="none" w:sz="0" w:space="0" w:color="auto"/>
        <w:left w:val="none" w:sz="0" w:space="0" w:color="auto"/>
        <w:bottom w:val="none" w:sz="0" w:space="0" w:color="auto"/>
        <w:right w:val="none" w:sz="0" w:space="0" w:color="auto"/>
      </w:divBdr>
    </w:div>
    <w:div w:id="2019691137">
      <w:bodyDiv w:val="1"/>
      <w:marLeft w:val="0"/>
      <w:marRight w:val="0"/>
      <w:marTop w:val="0"/>
      <w:marBottom w:val="0"/>
      <w:divBdr>
        <w:top w:val="none" w:sz="0" w:space="0" w:color="auto"/>
        <w:left w:val="none" w:sz="0" w:space="0" w:color="auto"/>
        <w:bottom w:val="none" w:sz="0" w:space="0" w:color="auto"/>
        <w:right w:val="none" w:sz="0" w:space="0" w:color="auto"/>
      </w:divBdr>
    </w:div>
    <w:div w:id="2020036687">
      <w:bodyDiv w:val="1"/>
      <w:marLeft w:val="0"/>
      <w:marRight w:val="0"/>
      <w:marTop w:val="0"/>
      <w:marBottom w:val="0"/>
      <w:divBdr>
        <w:top w:val="none" w:sz="0" w:space="0" w:color="auto"/>
        <w:left w:val="none" w:sz="0" w:space="0" w:color="auto"/>
        <w:bottom w:val="none" w:sz="0" w:space="0" w:color="auto"/>
        <w:right w:val="none" w:sz="0" w:space="0" w:color="auto"/>
      </w:divBdr>
    </w:div>
    <w:div w:id="2024281286">
      <w:bodyDiv w:val="1"/>
      <w:marLeft w:val="0"/>
      <w:marRight w:val="0"/>
      <w:marTop w:val="0"/>
      <w:marBottom w:val="0"/>
      <w:divBdr>
        <w:top w:val="none" w:sz="0" w:space="0" w:color="auto"/>
        <w:left w:val="none" w:sz="0" w:space="0" w:color="auto"/>
        <w:bottom w:val="none" w:sz="0" w:space="0" w:color="auto"/>
        <w:right w:val="none" w:sz="0" w:space="0" w:color="auto"/>
      </w:divBdr>
    </w:div>
    <w:div w:id="2025478068">
      <w:bodyDiv w:val="1"/>
      <w:marLeft w:val="0"/>
      <w:marRight w:val="0"/>
      <w:marTop w:val="0"/>
      <w:marBottom w:val="0"/>
      <w:divBdr>
        <w:top w:val="none" w:sz="0" w:space="0" w:color="auto"/>
        <w:left w:val="none" w:sz="0" w:space="0" w:color="auto"/>
        <w:bottom w:val="none" w:sz="0" w:space="0" w:color="auto"/>
        <w:right w:val="none" w:sz="0" w:space="0" w:color="auto"/>
      </w:divBdr>
    </w:div>
    <w:div w:id="2029326075">
      <w:bodyDiv w:val="1"/>
      <w:marLeft w:val="0"/>
      <w:marRight w:val="0"/>
      <w:marTop w:val="0"/>
      <w:marBottom w:val="0"/>
      <w:divBdr>
        <w:top w:val="none" w:sz="0" w:space="0" w:color="auto"/>
        <w:left w:val="none" w:sz="0" w:space="0" w:color="auto"/>
        <w:bottom w:val="none" w:sz="0" w:space="0" w:color="auto"/>
        <w:right w:val="none" w:sz="0" w:space="0" w:color="auto"/>
      </w:divBdr>
    </w:div>
    <w:div w:id="2046057638">
      <w:bodyDiv w:val="1"/>
      <w:marLeft w:val="0"/>
      <w:marRight w:val="0"/>
      <w:marTop w:val="0"/>
      <w:marBottom w:val="0"/>
      <w:divBdr>
        <w:top w:val="none" w:sz="0" w:space="0" w:color="auto"/>
        <w:left w:val="none" w:sz="0" w:space="0" w:color="auto"/>
        <w:bottom w:val="none" w:sz="0" w:space="0" w:color="auto"/>
        <w:right w:val="none" w:sz="0" w:space="0" w:color="auto"/>
      </w:divBdr>
    </w:div>
    <w:div w:id="2056418857">
      <w:bodyDiv w:val="1"/>
      <w:marLeft w:val="0"/>
      <w:marRight w:val="0"/>
      <w:marTop w:val="0"/>
      <w:marBottom w:val="0"/>
      <w:divBdr>
        <w:top w:val="none" w:sz="0" w:space="0" w:color="auto"/>
        <w:left w:val="none" w:sz="0" w:space="0" w:color="auto"/>
        <w:bottom w:val="none" w:sz="0" w:space="0" w:color="auto"/>
        <w:right w:val="none" w:sz="0" w:space="0" w:color="auto"/>
      </w:divBdr>
    </w:div>
    <w:div w:id="2057316096">
      <w:bodyDiv w:val="1"/>
      <w:marLeft w:val="0"/>
      <w:marRight w:val="0"/>
      <w:marTop w:val="0"/>
      <w:marBottom w:val="0"/>
      <w:divBdr>
        <w:top w:val="none" w:sz="0" w:space="0" w:color="auto"/>
        <w:left w:val="none" w:sz="0" w:space="0" w:color="auto"/>
        <w:bottom w:val="none" w:sz="0" w:space="0" w:color="auto"/>
        <w:right w:val="none" w:sz="0" w:space="0" w:color="auto"/>
      </w:divBdr>
    </w:div>
    <w:div w:id="2057316720">
      <w:bodyDiv w:val="1"/>
      <w:marLeft w:val="0"/>
      <w:marRight w:val="0"/>
      <w:marTop w:val="0"/>
      <w:marBottom w:val="0"/>
      <w:divBdr>
        <w:top w:val="none" w:sz="0" w:space="0" w:color="auto"/>
        <w:left w:val="none" w:sz="0" w:space="0" w:color="auto"/>
        <w:bottom w:val="none" w:sz="0" w:space="0" w:color="auto"/>
        <w:right w:val="none" w:sz="0" w:space="0" w:color="auto"/>
      </w:divBdr>
    </w:div>
    <w:div w:id="2059890066">
      <w:bodyDiv w:val="1"/>
      <w:marLeft w:val="0"/>
      <w:marRight w:val="0"/>
      <w:marTop w:val="0"/>
      <w:marBottom w:val="0"/>
      <w:divBdr>
        <w:top w:val="none" w:sz="0" w:space="0" w:color="auto"/>
        <w:left w:val="none" w:sz="0" w:space="0" w:color="auto"/>
        <w:bottom w:val="none" w:sz="0" w:space="0" w:color="auto"/>
        <w:right w:val="none" w:sz="0" w:space="0" w:color="auto"/>
      </w:divBdr>
    </w:div>
    <w:div w:id="2072147710">
      <w:bodyDiv w:val="1"/>
      <w:marLeft w:val="0"/>
      <w:marRight w:val="0"/>
      <w:marTop w:val="0"/>
      <w:marBottom w:val="0"/>
      <w:divBdr>
        <w:top w:val="none" w:sz="0" w:space="0" w:color="auto"/>
        <w:left w:val="none" w:sz="0" w:space="0" w:color="auto"/>
        <w:bottom w:val="none" w:sz="0" w:space="0" w:color="auto"/>
        <w:right w:val="none" w:sz="0" w:space="0" w:color="auto"/>
      </w:divBdr>
    </w:div>
    <w:div w:id="2078815387">
      <w:bodyDiv w:val="1"/>
      <w:marLeft w:val="0"/>
      <w:marRight w:val="0"/>
      <w:marTop w:val="0"/>
      <w:marBottom w:val="0"/>
      <w:divBdr>
        <w:top w:val="none" w:sz="0" w:space="0" w:color="auto"/>
        <w:left w:val="none" w:sz="0" w:space="0" w:color="auto"/>
        <w:bottom w:val="none" w:sz="0" w:space="0" w:color="auto"/>
        <w:right w:val="none" w:sz="0" w:space="0" w:color="auto"/>
      </w:divBdr>
    </w:div>
    <w:div w:id="2087022691">
      <w:bodyDiv w:val="1"/>
      <w:marLeft w:val="0"/>
      <w:marRight w:val="0"/>
      <w:marTop w:val="0"/>
      <w:marBottom w:val="0"/>
      <w:divBdr>
        <w:top w:val="none" w:sz="0" w:space="0" w:color="auto"/>
        <w:left w:val="none" w:sz="0" w:space="0" w:color="auto"/>
        <w:bottom w:val="none" w:sz="0" w:space="0" w:color="auto"/>
        <w:right w:val="none" w:sz="0" w:space="0" w:color="auto"/>
      </w:divBdr>
    </w:div>
    <w:div w:id="2091926155">
      <w:bodyDiv w:val="1"/>
      <w:marLeft w:val="0"/>
      <w:marRight w:val="0"/>
      <w:marTop w:val="0"/>
      <w:marBottom w:val="0"/>
      <w:divBdr>
        <w:top w:val="none" w:sz="0" w:space="0" w:color="auto"/>
        <w:left w:val="none" w:sz="0" w:space="0" w:color="auto"/>
        <w:bottom w:val="none" w:sz="0" w:space="0" w:color="auto"/>
        <w:right w:val="none" w:sz="0" w:space="0" w:color="auto"/>
      </w:divBdr>
    </w:div>
    <w:div w:id="2095128071">
      <w:bodyDiv w:val="1"/>
      <w:marLeft w:val="0"/>
      <w:marRight w:val="0"/>
      <w:marTop w:val="0"/>
      <w:marBottom w:val="0"/>
      <w:divBdr>
        <w:top w:val="none" w:sz="0" w:space="0" w:color="auto"/>
        <w:left w:val="none" w:sz="0" w:space="0" w:color="auto"/>
        <w:bottom w:val="none" w:sz="0" w:space="0" w:color="auto"/>
        <w:right w:val="none" w:sz="0" w:space="0" w:color="auto"/>
      </w:divBdr>
    </w:div>
    <w:div w:id="2105570916">
      <w:bodyDiv w:val="1"/>
      <w:marLeft w:val="0"/>
      <w:marRight w:val="0"/>
      <w:marTop w:val="0"/>
      <w:marBottom w:val="0"/>
      <w:divBdr>
        <w:top w:val="none" w:sz="0" w:space="0" w:color="auto"/>
        <w:left w:val="none" w:sz="0" w:space="0" w:color="auto"/>
        <w:bottom w:val="none" w:sz="0" w:space="0" w:color="auto"/>
        <w:right w:val="none" w:sz="0" w:space="0" w:color="auto"/>
      </w:divBdr>
    </w:div>
    <w:div w:id="2110158934">
      <w:bodyDiv w:val="1"/>
      <w:marLeft w:val="0"/>
      <w:marRight w:val="0"/>
      <w:marTop w:val="0"/>
      <w:marBottom w:val="0"/>
      <w:divBdr>
        <w:top w:val="none" w:sz="0" w:space="0" w:color="auto"/>
        <w:left w:val="none" w:sz="0" w:space="0" w:color="auto"/>
        <w:bottom w:val="none" w:sz="0" w:space="0" w:color="auto"/>
        <w:right w:val="none" w:sz="0" w:space="0" w:color="auto"/>
      </w:divBdr>
    </w:div>
    <w:div w:id="2117405072">
      <w:bodyDiv w:val="1"/>
      <w:marLeft w:val="0"/>
      <w:marRight w:val="0"/>
      <w:marTop w:val="0"/>
      <w:marBottom w:val="0"/>
      <w:divBdr>
        <w:top w:val="none" w:sz="0" w:space="0" w:color="auto"/>
        <w:left w:val="none" w:sz="0" w:space="0" w:color="auto"/>
        <w:bottom w:val="none" w:sz="0" w:space="0" w:color="auto"/>
        <w:right w:val="none" w:sz="0" w:space="0" w:color="auto"/>
      </w:divBdr>
    </w:div>
    <w:div w:id="2120446427">
      <w:bodyDiv w:val="1"/>
      <w:marLeft w:val="0"/>
      <w:marRight w:val="0"/>
      <w:marTop w:val="0"/>
      <w:marBottom w:val="0"/>
      <w:divBdr>
        <w:top w:val="none" w:sz="0" w:space="0" w:color="auto"/>
        <w:left w:val="none" w:sz="0" w:space="0" w:color="auto"/>
        <w:bottom w:val="none" w:sz="0" w:space="0" w:color="auto"/>
        <w:right w:val="none" w:sz="0" w:space="0" w:color="auto"/>
      </w:divBdr>
    </w:div>
    <w:div w:id="2137991822">
      <w:bodyDiv w:val="1"/>
      <w:marLeft w:val="0"/>
      <w:marRight w:val="0"/>
      <w:marTop w:val="0"/>
      <w:marBottom w:val="0"/>
      <w:divBdr>
        <w:top w:val="none" w:sz="0" w:space="0" w:color="auto"/>
        <w:left w:val="none" w:sz="0" w:space="0" w:color="auto"/>
        <w:bottom w:val="none" w:sz="0" w:space="0" w:color="auto"/>
        <w:right w:val="none" w:sz="0" w:space="0" w:color="auto"/>
      </w:divBdr>
    </w:div>
    <w:div w:id="2139907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1/relationships/commentsExtended" Target="commentsExtended.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eader" Target="header2.xml"/><Relationship Id="rId47"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comments" Target="comments.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microsoft.com/office/2011/relationships/people" Target="people.xml"/><Relationship Id="rId20" Type="http://schemas.microsoft.com/office/2018/08/relationships/commentsExtensible" Target="commentsExtensible.xml"/><Relationship Id="rId41"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29.emf"/></Relationships>
</file>

<file path=word/_rels/footer2.xml.rels><?xml version="1.0" encoding="UTF-8" standalone="yes"?>
<Relationships xmlns="http://schemas.openxmlformats.org/package/2006/relationships"><Relationship Id="rId1" Type="http://schemas.openxmlformats.org/officeDocument/2006/relationships/image" Target="media/image29.emf"/></Relationships>
</file>

<file path=word/_rels/header2.xml.rels><?xml version="1.0" encoding="UTF-8" standalone="yes"?>
<Relationships xmlns="http://schemas.openxmlformats.org/package/2006/relationships"><Relationship Id="rId2" Type="http://schemas.openxmlformats.org/officeDocument/2006/relationships/image" Target="media/image28.emf"/><Relationship Id="rId1" Type="http://schemas.openxmlformats.org/officeDocument/2006/relationships/image" Target="media/image27.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bagieu\AppData\Local\Microsoft\Windows\INetCache\IE\TBKARIMB\IR%20Project%20Management%20Plan%20template%20(2_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F547E8730E46A9A2CBDA98F4BC1E82"/>
        <w:category>
          <w:name w:val="Γενικά"/>
          <w:gallery w:val="placeholder"/>
        </w:category>
        <w:types>
          <w:type w:val="bbPlcHdr"/>
        </w:types>
        <w:behaviors>
          <w:behavior w:val="content"/>
        </w:behaviors>
        <w:guid w:val="{8E43D8B4-5D45-4D9B-9E39-3C221F76E416}"/>
      </w:docPartPr>
      <w:docPartBody>
        <w:p w:rsidR="00D825EA" w:rsidRDefault="00D825EA"/>
      </w:docPartBody>
    </w:docPart>
    <w:docPart>
      <w:docPartPr>
        <w:name w:val="CF874BDC2EF84DC2949E504792884F30"/>
        <w:category>
          <w:name w:val="Général"/>
          <w:gallery w:val="placeholder"/>
        </w:category>
        <w:types>
          <w:type w:val="bbPlcHdr"/>
        </w:types>
        <w:behaviors>
          <w:behavior w:val="content"/>
        </w:behaviors>
        <w:guid w:val="{56E78ECA-D76B-466D-8186-67FD52773355}"/>
      </w:docPartPr>
      <w:docPartBody>
        <w:p w:rsidR="00187CEE" w:rsidRDefault="00187CEE"/>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Times New Roman,MS PGot">
    <w:altName w:val="Calibri"/>
    <w:panose1 w:val="020B0604020202020204"/>
    <w:charset w:val="00"/>
    <w:family w:val="roman"/>
    <w:pitch w:val="default"/>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642CE"/>
    <w:rsid w:val="00187CEE"/>
    <w:rsid w:val="003662FA"/>
    <w:rsid w:val="003F39D9"/>
    <w:rsid w:val="00655C05"/>
    <w:rsid w:val="0076009C"/>
    <w:rsid w:val="007A2FEA"/>
    <w:rsid w:val="007A320D"/>
    <w:rsid w:val="00815613"/>
    <w:rsid w:val="008515B1"/>
    <w:rsid w:val="008642CE"/>
    <w:rsid w:val="00BF3C75"/>
    <w:rsid w:val="00C741C3"/>
    <w:rsid w:val="00D27279"/>
    <w:rsid w:val="00D825EA"/>
    <w:rsid w:val="00F618D5"/>
    <w:rsid w:val="00F7497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Bar201</b:Tag>
    <b:SourceType>JournalArticle</b:SourceType>
    <b:Guid>{0BC95EC6-1DC8-495C-AB35-AC96FC7F0C2A}</b:Guid>
    <b:Title>U-Space Concept of Operations: A Key Enabler for Opening Airspace to Emerging Low-Altitude Operations</b:Title>
    <b:Year>2020</b:Year>
    <b:Author>
      <b:Author>
        <b:NameList>
          <b:Person>
            <b:Last>Barrado</b:Last>
            <b:First>C.</b:First>
          </b:Person>
          <b:Person>
            <b:Last>Boyero</b:Last>
            <b:First>M.</b:First>
          </b:Person>
          <b:Person>
            <b:Last>Brucculeri</b:Last>
            <b:First>L.</b:First>
          </b:Person>
          <b:Person>
            <b:Last>Ferrara</b:Last>
            <b:First>G.</b:First>
          </b:Person>
          <b:Person>
            <b:Last>Hately</b:Last>
            <b:First>A.</b:First>
          </b:Person>
          <b:Person>
            <b:Last>Hullah</b:Last>
            <b:First>P.</b:First>
          </b:Person>
          <b:Person>
            <b:Last>Martin-Marrero</b:Last>
            <b:First>D.</b:First>
          </b:Person>
          <b:Person>
            <b:Last>Pastor</b:Last>
            <b:First>E.</b:First>
          </b:Person>
          <b:Person>
            <b:Last>Rushton</b:Last>
            <b:First>A.</b:First>
            <b:Middle>P.</b:Middle>
          </b:Person>
          <b:Person>
            <b:Last>Volkert</b:Last>
            <b:First>A.</b:First>
          </b:Person>
        </b:NameList>
      </b:Author>
    </b:Author>
    <b:JournalName>Aerospace</b:JournalName>
    <b:Volume>7</b:Volume>
    <b:Issue>3</b:Issue>
    <b:RefOrder>1</b:RefOrder>
  </b:Source>
  <b:Source>
    <b:Tag>Doo21</b:Tag>
    <b:SourceType>JournalArticle</b:SourceType>
    <b:Guid>{CB6B65D0-A30F-4E9E-8572-0F8105146805}</b:Guid>
    <b:Author>
      <b:Author>
        <b:NameList>
          <b:Person>
            <b:Last>Doole</b:Last>
            <b:First>M.</b:First>
          </b:Person>
          <b:Person>
            <b:Last>Ellerbroek</b:Last>
            <b:First>J.</b:First>
          </b:Person>
          <b:Person>
            <b:Last>Knoop</b:Last>
            <b:First>V.</b:First>
            <b:Middle>L.</b:Middle>
          </b:Person>
          <b:Person>
            <b:Last>Hoekstra</b:Last>
            <b:First>J.</b:First>
            <b:Middle>M.</b:Middle>
          </b:Person>
        </b:NameList>
      </b:Author>
    </b:Author>
    <b:Title>Constrained Urban Airspace Design for Large-Scale Drone-Based Delivery Traffic</b:Title>
    <b:JournalName>Aerospace</b:JournalName>
    <b:Year>2021</b:Year>
    <b:Volume>8</b:Volume>
    <b:Issue>2</b:Issue>
    <b:RefOrder>2</b:RefOrder>
  </b:Source>
  <b:Source>
    <b:Tag>Boe19</b:Tag>
    <b:SourceType>JournalArticle</b:SourceType>
    <b:Guid>{57ED0320-87F3-4483-B827-7024450576D9}</b:Guid>
    <b:Author>
      <b:Author>
        <b:NameList>
          <b:Person>
            <b:Last>Boeing</b:Last>
            <b:First>G.</b:First>
          </b:Person>
        </b:NameList>
      </b:Author>
    </b:Author>
    <b:Title>Urban spatial order: Street network orientation, configuration, and entropy</b:Title>
    <b:JournalName>Applied Network Science</b:JournalName>
    <b:Year>2019</b:Year>
    <b:Volume>4</b:Volume>
    <b:Issue>1</b:Issue>
    <b:RefOrder>3</b:RefOrder>
  </b:Source>
  <b:Source>
    <b:Tag>Pit20</b:Tag>
    <b:SourceType>DocumentFromInternetSite</b:SourceType>
    <b:Guid>{911236B9-897B-D440-A38C-D68C6C45C6E3}</b:Guid>
    <b:Title>Pitney Bowes 2.0 Shaping our next century of growth</b:Title>
    <b:Year>2020</b:Year>
    <b:Author>
      <b:Author>
        <b:Corporate>Pitney Bowes</b:Corporate>
      </b:Author>
    </b:Author>
    <b:URL>https://www.pitneybowes.com/us/our-company/annual-report.html</b:URL>
    <b:YearAccessed>2021</b:YearAccessed>
    <b:RefOrder>8</b:RefOrder>
  </b:Source>
  <b:Source>
    <b:Tag>Doo20</b:Tag>
    <b:SourceType>JournalArticle</b:SourceType>
    <b:Guid>{205A7238-4437-CC4E-9F96-396D5834CDC8}</b:Guid>
    <b:Title>Estimation of traffic density from drone-based delivery in very low level urban airspace</b:Title>
    <b:JournalName>Journal of Air Transport Management</b:JournalName>
    <b:Year>2020</b:Year>
    <b:Volume>88</b:Volume>
    <b:Author>
      <b:Author>
        <b:NameList>
          <b:Person>
            <b:Last>Doole</b:Last>
            <b:First>Malik</b:First>
          </b:Person>
          <b:Person>
            <b:Last>Ellerbroek</b:Last>
            <b:First>Joost</b:First>
          </b:Person>
          <b:Person>
            <b:Last>Hoekstra</b:Last>
            <b:First>Jacco</b:First>
          </b:Person>
        </b:NameList>
      </b:Author>
    </b:Author>
    <b:RefOrder>9</b:RefOrder>
  </b:Source>
  <b:Source>
    <b:Tag>Cit19</b:Tag>
    <b:SourceType>InternetSite</b:SourceType>
    <b:Guid>{2B91EDFC-63C1-5144-8B8B-AAED7EB917DA}</b:Guid>
    <b:Title>Population and surface of Vienna's municipal districts 2019</b:Title>
    <b:Year>2019</b:Year>
    <b:Author>
      <b:Author>
        <b:Corporate>City of Vienna</b:Corporate>
      </b:Author>
    </b:Author>
    <b:URL>https://www.wien.gv.at/english/administration/statistics/population-district.html</b:URL>
    <b:YearAccessed>2021</b:YearAccessed>
    <b:RefOrder>10</b:RefOrder>
  </b:Source>
  <b:Source>
    <b:Tag>Sta21</b:Tag>
    <b:SourceType>InternetSite</b:SourceType>
    <b:Guid>{8901DC97-3B4F-754D-9EA2-BCD1499BA711}</b:Guid>
    <b:Author>
      <b:Author>
        <b:Corporate>Statistik Austria</b:Corporate>
      </b:Author>
    </b:Author>
    <b:Title>STATatlas</b:Title>
    <b:URL>https://www.statistik.at/atlas/</b:URL>
    <b:YearAccessed>2021</b:YearAccessed>
    <b:RefOrder>11</b:RefOrder>
  </b:Source>
  <b:Source>
    <b:Tag>Sed18</b:Tag>
    <b:SourceType>ConferenceProceedings</b:SourceType>
    <b:Guid>{4BCEE78A-1FB6-4AA9-AFC2-9F732798E7B0}</b:Guid>
    <b:Title>Centralized and DIstributed UTM in Layered Airspace</b:Title>
    <b:Year>2018</b:Year>
    <b:ConferenceName>de 8th International Conference on Research in Air Trasnportation (ICRAT)</b:ConferenceName>
    <b:City>Barcelona</b:City>
    <b:Author>
      <b:Author>
        <b:NameList>
          <b:Person>
            <b:Last>Sedov</b:Last>
            <b:First>L</b:First>
          </b:Person>
          <b:Person>
            <b:Last>Polischuk</b:Last>
            <b:First>V</b:First>
          </b:Person>
        </b:NameList>
      </b:Author>
    </b:Author>
    <b:RefOrder>17</b:RefOrder>
  </b:Source>
  <b:Source>
    <b:Tag>Bul17</b:Tag>
    <b:SourceType>ConferenceProceedings</b:SourceType>
    <b:Guid>{04D5B2AC-A505-4117-BFD8-72E903CD2F98}</b:Guid>
    <b:Title>Capacity Estimation for Low Altitude Airspace</b:Title>
    <b:Year>2017</b:Year>
    <b:ConferenceName>de 17th AIAA Aviation Technology, Integration, and Operations Conference</b:ConferenceName>
    <b:City>Denver</b:City>
    <b:Author>
      <b:Author>
        <b:NameList>
          <b:Person>
            <b:Last>Bulusu</b:Last>
            <b:First>V</b:First>
          </b:Person>
          <b:Person>
            <b:Last>Polishchuk</b:Last>
            <b:First>V</b:First>
          </b:Person>
          <b:Person>
            <b:Last>Sengupta</b:Last>
            <b:First>R</b:First>
          </b:Person>
          <b:Person>
            <b:Last>Sedov</b:Last>
            <b:First>L</b:First>
          </b:Person>
        </b:NameList>
      </b:Author>
    </b:Author>
    <b:RefOrder>19</b:RefOrder>
  </b:Source>
  <b:Source>
    <b:Tag>Xue20</b:Tag>
    <b:SourceType>ConferenceProceedings</b:SourceType>
    <b:Guid>{6C0FD821-47B9-49F3-AE67-1E7BB0DC6575}</b:Guid>
    <b:Title>Urban Air Mobility Conflict Resolution:Centralized or Decentralized?</b:Title>
    <b:Year>2020</b:Year>
    <b:ConferenceName>de AIAA AVIATION 2020 FORUM</b:ConferenceName>
    <b:City>VIRTUAL EVENT</b:City>
    <b:Author>
      <b:Author>
        <b:NameList>
          <b:Person>
            <b:Last>Xue</b:Last>
            <b:First>M</b:First>
          </b:Person>
        </b:NameList>
      </b:Author>
    </b:Author>
    <b:RefOrder>18</b:RefOrder>
  </b:Source>
  <b:Source>
    <b:Tag>Del14</b:Tag>
    <b:SourceType>Report</b:SourceType>
    <b:Guid>{D5F7114B-2B80-40F8-863B-643516ACD032}</b:Guid>
    <b:Title>METROPOLIS D3.2 Development &amp; Metrics Definition</b:Title>
    <b:Year>2014</b:Year>
    <b:Author>
      <b:Author>
        <b:NameList>
          <b:Person>
            <b:Last>Delahaye</b:Last>
            <b:First>D.</b:First>
          </b:Person>
          <b:Person>
            <b:Last>Vidosavljevic</b:Last>
            <b:First>A.</b:First>
          </b:Person>
          <b:Person>
            <b:Last>Sunil</b:Last>
            <b:First>E.</b:First>
          </b:Person>
          <b:Person>
            <b:Last>Hoekstra</b:Last>
            <b:First>J.</b:First>
          </b:Person>
          <b:Person>
            <b:Last>Ellerbroek</b:Last>
            <b:First>J.</b:First>
          </b:Person>
          <b:Person>
            <b:Last>Aalmoes</b:Last>
            <b:First>R.</b:First>
          </b:Person>
        </b:NameList>
      </b:Author>
    </b:Author>
    <b:RefOrder>15</b:RefOrder>
  </b:Source>
  <b:Source>
    <b:Tag>ICA05</b:Tag>
    <b:SourceType>Report</b:SourceType>
    <b:Guid>{C7D43E71-1BBF-48E5-8F4A-2A46006B2308}</b:Guid>
    <b:Author>
      <b:Author>
        <b:Corporate>ICAO</b:Corporate>
      </b:Author>
    </b:Author>
    <b:Title>Doc. 9854 - Global Air Traffic Management Operational concept</b:Title>
    <b:Year>2005</b:Year>
    <b:City>Montreal, Canada</b:City>
    <b:RefOrder>12</b:RefOrder>
  </b:Source>
  <b:Source>
    <b:Tag>Raw05</b:Tag>
    <b:SourceType>Report</b:SourceType>
    <b:Guid>{25B995B9-15D2-47E7-AE3B-05DF9A63AB9C}</b:Guid>
    <b:Author>
      <b:Author>
        <b:NameList>
          <b:Person>
            <b:Last>Rawls</b:Last>
            <b:First>John</b:First>
          </b:Person>
        </b:NameList>
      </b:Author>
    </b:Author>
    <b:Title>A theory of justice</b:Title>
    <b:Year>2005</b:Year>
    <b:Publisher>Belknap Press of Harvard University Press</b:Publisher>
    <b:RefOrder>13</b:RefOrder>
  </b:Source>
  <b:Source>
    <b:Tag>EUR03</b:Tag>
    <b:SourceType>Report</b:SourceType>
    <b:Guid>{C9EEB28A-6D90-4D54-B828-0C2E99B336AB}</b:Guid>
    <b:Author>
      <b:Author>
        <b:Corporate>EUROCONTROL</b:Corporate>
      </b:Author>
    </b:Author>
    <b:Title>ATM Strategy for the Years 2000+ (Volume 1</b:Title>
    <b:Year>2003</b:Year>
    <b:City>Brussels</b:City>
    <b:RefOrder>14</b:RefOrder>
  </b:Source>
  <b:Source>
    <b:Tag>SES162</b:Tag>
    <b:SourceType>Report</b:SourceType>
    <b:Guid>{3477DC45-73DD-4628-B95A-55571B7962A7}</b:Guid>
    <b:Author>
      <b:Author>
        <b:Corporate>SESAR Joint Undertaking </b:Corporate>
      </b:Author>
    </b:Author>
    <b:Title>Project B04.01 - Performance Framework for SESAR 2020 Transition</b:Title>
    <b:Year>2016</b:Year>
    <b:City>Brussels</b:City>
    <b:RefOrder>16</b:RefOrder>
  </b:Source>
  <b:Source>
    <b:Tag>Bar17</b:Tag>
    <b:SourceType>JournalArticle</b:SourceType>
    <b:Guid>{3EA493B7-D01C-0D41-A0D2-87BB92000255}</b:Guid>
    <b:Title>The world's user-generated road map is more than 80% complete</b:Title>
    <b:Year>2017</b:Year>
    <b:Author>
      <b:Author>
        <b:NameList>
          <b:Person>
            <b:Last>Barrington-Leigh</b:Last>
            <b:First>Christopher</b:First>
          </b:Person>
          <b:Person>
            <b:Last>Millard-Ball</b:Last>
            <b:First>Adam</b:First>
          </b:Person>
        </b:NameList>
      </b:Author>
    </b:Author>
    <b:JournalName>PLOS ONE</b:JournalName>
    <b:RefOrder>4</b:RefOrder>
  </b:Source>
  <b:Source>
    <b:Tag>Ope09</b:Tag>
    <b:SourceType>InternetSite</b:SourceType>
    <b:Guid>{5831FD40-59E8-194C-A035-A64E63F7056E}</b:Guid>
    <b:Author>
      <b:Author>
        <b:Corporate>OpenStreetMap</b:Corporate>
      </b:Author>
    </b:Author>
    <b:Title>Hall of Fame/Streets Complete</b:Title>
    <b:URL>https://wiki.openstreetmap.org/wiki/Hall_of_Fame/Streets_complete</b:URL>
    <b:Year>2009</b:Year>
    <b:YearAccessed>2021</b:YearAccessed>
    <b:MonthAccessed>11</b:MonthAccessed>
    <b:RefOrder>5</b:RefOrder>
  </b:Source>
  <b:Source>
    <b:Tag>Boe171</b:Tag>
    <b:SourceType>JournalArticle</b:SourceType>
    <b:Guid>{C0E625CA-DF68-F240-90AC-B6889F7D4503}</b:Guid>
    <b:Title>OSMnx: New methods for acquiring, constructing, analyzing, and visualizing complex street networks </b:Title>
    <b:Year>2017 </b:Year>
    <b:Author>
      <b:Author>
        <b:NameList>
          <b:Person>
            <b:Last>Boeing</b:Last>
            <b:First>Geoff</b:First>
          </b:Person>
        </b:NameList>
      </b:Author>
    </b:Author>
    <b:JournalName>Computers, Environment and Urban Systems </b:JournalName>
    <b:Pages>126-139</b:Pages>
    <b:RefOrder>6</b:RefOrder>
  </b:Source>
  <b:Source>
    <b:Tag>Cit21</b:Tag>
    <b:SourceType>InternetSite</b:SourceType>
    <b:Guid>{01074340-D740-CE44-8371-A8431402A333}</b:Guid>
    <b:Title>Baukörpermodell (LOD0.4) Grunddaten aus der Flächen-MZK Vektordaten Wien </b:Title>
    <b:Year>2021</b:Year>
    <b:Author>
      <b:Author>
        <b:Corporate>City of Vienna</b:Corporate>
      </b:Author>
    </b:Author>
    <b:URL>https://www.data.gv.at/katalog/dataset/76c2e577-268f-4a93-bccd-7d5b43b14efd</b:URL>
    <b:YearAccessed>2021</b:YearAccessed>
    <b:MonthAccessed>05</b:MonthAccessed>
    <b:RefOrder>7</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057D6885898CA9489673DE437D0EB755" ma:contentTypeVersion="10" ma:contentTypeDescription="Create a new document." ma:contentTypeScope="" ma:versionID="7961af07d42e2cd234f4016d50f139bf">
  <xsd:schema xmlns:xsd="http://www.w3.org/2001/XMLSchema" xmlns:xs="http://www.w3.org/2001/XMLSchema" xmlns:p="http://schemas.microsoft.com/office/2006/metadata/properties" xmlns:ns2="9d4d5083-9021-43ed-811a-3925551fb33d" targetNamespace="http://schemas.microsoft.com/office/2006/metadata/properties" ma:root="true" ma:fieldsID="0340306cf44dd1ec7c1deba3f4aaf239" ns2:_="">
    <xsd:import namespace="9d4d5083-9021-43ed-811a-3925551fb33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4d5083-9021-43ed-811a-3925551fb3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A4FCE31-EA7F-4D7B-A6ED-52C7907DC61F}">
  <ds:schemaRefs>
    <ds:schemaRef ds:uri="http://schemas.openxmlformats.org/officeDocument/2006/bibliography"/>
  </ds:schemaRefs>
</ds:datastoreItem>
</file>

<file path=customXml/itemProps2.xml><?xml version="1.0" encoding="utf-8"?>
<ds:datastoreItem xmlns:ds="http://schemas.openxmlformats.org/officeDocument/2006/customXml" ds:itemID="{73482AD8-B7F8-40CA-A5FA-B2E5B0376EE6}"/>
</file>

<file path=customXml/itemProps3.xml><?xml version="1.0" encoding="utf-8"?>
<ds:datastoreItem xmlns:ds="http://schemas.openxmlformats.org/officeDocument/2006/customXml" ds:itemID="{A87D9535-05CA-4744-A2E4-7CC5C55C7E7F}">
  <ds:schemaRefs>
    <ds:schemaRef ds:uri="http://schemas.microsoft.com/sharepoint/v3/contenttype/forms"/>
  </ds:schemaRefs>
</ds:datastoreItem>
</file>

<file path=customXml/itemProps4.xml><?xml version="1.0" encoding="utf-8"?>
<ds:datastoreItem xmlns:ds="http://schemas.openxmlformats.org/officeDocument/2006/customXml" ds:itemID="{24D41431-515A-4A9C-B97E-C86402D94CA9}">
  <ds:schemaRefs>
    <ds:schemaRef ds:uri="http://www.w3.org/XML/1998/namespace"/>
    <ds:schemaRef ds:uri="http://schemas.microsoft.com/office/2006/metadata/properties"/>
    <ds:schemaRef ds:uri="http://schemas.microsoft.com/office/2006/documentManagement/types"/>
    <ds:schemaRef ds:uri="http://schemas.microsoft.com/office/infopath/2007/PartnerControls"/>
    <ds:schemaRef ds:uri="http://purl.org/dc/terms/"/>
    <ds:schemaRef ds:uri="9d4d5083-9021-43ed-811a-3925551fb33d"/>
    <ds:schemaRef ds:uri="http://purl.org/dc/elements/1.1/"/>
    <ds:schemaRef ds:uri="http://schemas.openxmlformats.org/package/2006/metadata/core-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C:\Users\sbagieu\AppData\Local\Microsoft\Windows\INetCache\IE\TBKARIMB\IR Project Management Plan template (2_1).dotx</Template>
  <TotalTime>2</TotalTime>
  <Pages>43</Pages>
  <Words>12755</Words>
  <Characters>72705</Characters>
  <Application>Microsoft Office Word</Application>
  <DocSecurity>0</DocSecurity>
  <Lines>605</Lines>
  <Paragraphs>170</Paragraphs>
  <ScaleCrop>false</ScaleCrop>
  <Manager/>
  <Company>TU Delft</Company>
  <LinksUpToDate>false</LinksUpToDate>
  <CharactersWithSpaces>85290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D1.1 - Project Management Plan</dc:title>
  <dc:subject>Metropolis 2</dc:subject>
  <dc:creator>Joost Ellerbroek</dc:creator>
  <cp:keywords/>
  <dc:description/>
  <cp:lastModifiedBy>Joost Ellerbroek - LR</cp:lastModifiedBy>
  <cp:revision>285</cp:revision>
  <cp:lastPrinted>2016-02-12T17:29:00Z</cp:lastPrinted>
  <dcterms:created xsi:type="dcterms:W3CDTF">2021-04-27T07:46:00Z</dcterms:created>
  <dcterms:modified xsi:type="dcterms:W3CDTF">2022-01-19T11:45:00Z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Year">
    <vt:lpwstr>[Year]</vt:lpwstr>
  </property>
  <property fmtid="{D5CDD505-2E9C-101B-9397-08002B2CF9AE}" pid="3" name="CopyRightOwner">
    <vt:lpwstr>[CopyRightOwner]</vt:lpwstr>
  </property>
  <property fmtid="{D5CDD505-2E9C-101B-9397-08002B2CF9AE}" pid="4" name="DeliverableID">
    <vt:lpwstr>[DeliverableID]</vt:lpwstr>
  </property>
  <property fmtid="{D5CDD505-2E9C-101B-9397-08002B2CF9AE}" pid="5" name="ProjectAcronym">
    <vt:lpwstr>[ProjectAcronym]</vt:lpwstr>
  </property>
  <property fmtid="{D5CDD505-2E9C-101B-9397-08002B2CF9AE}" pid="6" name="GrantNumber">
    <vt:lpwstr>[xxxxxx]</vt:lpwstr>
  </property>
  <property fmtid="{D5CDD505-2E9C-101B-9397-08002B2CF9AE}" pid="7" name="CallReference">
    <vt:lpwstr>[H2020-SESAR-20xx-y]</vt:lpwstr>
  </property>
  <property fmtid="{D5CDD505-2E9C-101B-9397-08002B2CF9AE}" pid="8" name="TopicReference">
    <vt:lpwstr>[TopicReference]</vt:lpwstr>
  </property>
  <property fmtid="{D5CDD505-2E9C-101B-9397-08002B2CF9AE}" pid="9" name="EditionNumber">
    <vt:lpwstr>[xx.xx.xx]</vt:lpwstr>
  </property>
  <property fmtid="{D5CDD505-2E9C-101B-9397-08002B2CF9AE}" pid="10" name="EditionDate">
    <vt:lpwstr>[xx Month 20xx]</vt:lpwstr>
  </property>
  <property fmtid="{D5CDD505-2E9C-101B-9397-08002B2CF9AE}" pid="11" name="ConsortiumCoordinatorCompany">
    <vt:lpwstr>[Company short name]</vt:lpwstr>
  </property>
  <property fmtid="{D5CDD505-2E9C-101B-9397-08002B2CF9AE}" pid="12" name="DisseminationLevel">
    <vt:lpwstr>[PU/CO]</vt:lpwstr>
  </property>
  <property fmtid="{D5CDD505-2E9C-101B-9397-08002B2CF9AE}" pid="13" name="ContentTypeId">
    <vt:lpwstr>0x010100057D6885898CA9489673DE437D0EB755</vt:lpwstr>
  </property>
  <property fmtid="{D5CDD505-2E9C-101B-9397-08002B2CF9AE}" pid="14" name="Order">
    <vt:i4>10000</vt:i4>
  </property>
  <property fmtid="{D5CDD505-2E9C-101B-9397-08002B2CF9AE}" pid="15" name="Level">
    <vt:lpwstr>3</vt:lpwstr>
  </property>
  <property fmtid="{D5CDD505-2E9C-101B-9397-08002B2CF9AE}" pid="16" name="Sub-Domain">
    <vt:lpwstr>7</vt:lpwstr>
  </property>
  <property fmtid="{D5CDD505-2E9C-101B-9397-08002B2CF9AE}" pid="17" name="Relevance">
    <vt:lpwstr>2</vt:lpwstr>
  </property>
  <property fmtid="{D5CDD505-2E9C-101B-9397-08002B2CF9AE}" pid="18" name="Applicable Grants">
    <vt:lpwstr>1;#;#2;#;#3;#;#4;#;#5;#;#6;#;#7;#;#8;#;#9;#;#10;#;#11;#;#12;#;#13;#;#14;#;#15;#;#17;#;#19;#;#20;#;#21;#;#22;#;#23;#;#24;#;#25;#</vt:lpwstr>
  </property>
  <property fmtid="{D5CDD505-2E9C-101B-9397-08002B2CF9AE}" pid="19" name="Process">
    <vt:lpwstr>11</vt:lpwstr>
  </property>
  <property fmtid="{D5CDD505-2E9C-101B-9397-08002B2CF9AE}" pid="20" name="Retention Period">
    <vt:lpwstr>2</vt:lpwstr>
  </property>
  <property fmtid="{D5CDD505-2E9C-101B-9397-08002B2CF9AE}" pid="21" name="Applicable To">
    <vt:lpwstr/>
  </property>
  <property fmtid="{D5CDD505-2E9C-101B-9397-08002B2CF9AE}" pid="22" name="Linked CR ID">
    <vt:lpwstr>56</vt:lpwstr>
  </property>
  <property fmtid="{D5CDD505-2E9C-101B-9397-08002B2CF9AE}" pid="23" name="Domain">
    <vt:lpwstr>13</vt:lpwstr>
  </property>
  <property fmtid="{D5CDD505-2E9C-101B-9397-08002B2CF9AE}" pid="24" name="Independent Experts">
    <vt:lpwstr/>
  </property>
  <property fmtid="{D5CDD505-2E9C-101B-9397-08002B2CF9AE}" pid="25" name="Deliverable Type1">
    <vt:lpwstr>Project PMP</vt:lpwstr>
  </property>
  <property fmtid="{D5CDD505-2E9C-101B-9397-08002B2CF9AE}" pid="26" name="Maturity Gate Document Type1">
    <vt:lpwstr>Maturity Assessment Tool</vt:lpwstr>
  </property>
  <property fmtid="{D5CDD505-2E9C-101B-9397-08002B2CF9AE}" pid="27" name="Meeting Document Type1">
    <vt:lpwstr>Agenda</vt:lpwstr>
  </property>
  <property fmtid="{D5CDD505-2E9C-101B-9397-08002B2CF9AE}" pid="28" name="Gate Document Type1">
    <vt:lpwstr>Control Gate Checklist</vt:lpwstr>
  </property>
  <property fmtid="{D5CDD505-2E9C-101B-9397-08002B2CF9AE}" pid="29" name="Preparation Document Type1">
    <vt:lpwstr>DoW</vt:lpwstr>
  </property>
  <property fmtid="{D5CDD505-2E9C-101B-9397-08002B2CF9AE}" pid="30" name="Non Nominal Situation Doc Type">
    <vt:lpwstr>Project Suspension 'preinformation' letter</vt:lpwstr>
  </property>
  <property fmtid="{D5CDD505-2E9C-101B-9397-08002B2CF9AE}" pid="31" name="Template Edition">
    <vt:lpwstr>02.00.02</vt:lpwstr>
  </property>
  <property fmtid="{D5CDD505-2E9C-101B-9397-08002B2CF9AE}" pid="32" name="Template Name">
    <vt:lpwstr>Exploratory Research Document Template</vt:lpwstr>
  </property>
  <property fmtid="{D5CDD505-2E9C-101B-9397-08002B2CF9AE}" pid="33" name="Approval Status">
    <vt:lpwstr>3</vt:lpwstr>
  </property>
  <property fmtid="{D5CDD505-2E9C-101B-9397-08002B2CF9AE}" pid="34" name="File Edition">
    <vt:lpwstr>01.00.02</vt:lpwstr>
  </property>
  <property fmtid="{D5CDD505-2E9C-101B-9397-08002B2CF9AE}" pid="35" name="Owner">
    <vt:lpwstr>117;#Wim Post</vt:lpwstr>
  </property>
  <property fmtid="{D5CDD505-2E9C-101B-9397-08002B2CF9AE}" pid="36" name="Notes/Comments">
    <vt:lpwstr/>
  </property>
  <property fmtid="{D5CDD505-2E9C-101B-9397-08002B2CF9AE}" pid="37" name="Framework Document Type1">
    <vt:lpwstr>Template</vt:lpwstr>
  </property>
  <property fmtid="{D5CDD505-2E9C-101B-9397-08002B2CF9AE}" pid="38" name="Project Type">
    <vt:lpwstr>2</vt:lpwstr>
  </property>
  <property fmtid="{D5CDD505-2E9C-101B-9397-08002B2CF9AE}" pid="39" name="Project Nature">
    <vt:lpwstr>1</vt:lpwstr>
  </property>
  <property fmtid="{D5CDD505-2E9C-101B-9397-08002B2CF9AE}" pid="40" name="D&amp;D Process">
    <vt:lpwstr/>
  </property>
  <property fmtid="{D5CDD505-2E9C-101B-9397-08002B2CF9AE}" pid="41" name="Approver">
    <vt:lpwstr/>
  </property>
  <property fmtid="{D5CDD505-2E9C-101B-9397-08002B2CF9AE}" pid="42" name="Grant Acronym">
    <vt:lpwstr/>
  </property>
  <property fmtid="{D5CDD505-2E9C-101B-9397-08002B2CF9AE}" pid="43" name="Applicable Solutions">
    <vt:lpwstr/>
  </property>
  <property fmtid="{D5CDD505-2E9C-101B-9397-08002B2CF9AE}" pid="44" name="Solution ID">
    <vt:lpwstr>None</vt:lpwstr>
  </property>
  <property fmtid="{D5CDD505-2E9C-101B-9397-08002B2CF9AE}" pid="45" name="ZOTERO_PREF_1">
    <vt:lpwstr>&lt;data data-version="3" zotero-version="5.0.96.3"&gt;&lt;session id="cr0no5gm"/&gt;&lt;style id="http://www.zotero.org/styles/ieee" locale="en-US" hasBibliography="1" bibliographyStyleHasBeenSet="1"/&gt;&lt;prefs&gt;&lt;pref name="fieldType" value="Field"/&gt;&lt;pref name="automaticJo</vt:lpwstr>
  </property>
  <property fmtid="{D5CDD505-2E9C-101B-9397-08002B2CF9AE}" pid="46" name="ZOTERO_PREF_2">
    <vt:lpwstr>urnalAbbreviations" value="true"/&gt;&lt;/prefs&gt;&lt;/data&gt;</vt:lpwstr>
  </property>
</Properties>
</file>